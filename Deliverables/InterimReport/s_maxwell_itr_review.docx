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77777777" w:rsidR="00584A33" w:rsidRPr="00444212" w:rsidRDefault="00584A33" w:rsidP="00746104">
      <w:pPr>
        <w:spacing w:line="360" w:lineRule="auto"/>
        <w:jc w:val="both"/>
      </w:pPr>
    </w:p>
    <w:p w14:paraId="426BE205" w14:textId="3B5916EF"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694F7B92" w14:textId="77777777" w:rsidR="00B0112A" w:rsidRDefault="00B0112A" w:rsidP="00746104">
      <w:pPr>
        <w:spacing w:line="360" w:lineRule="auto"/>
        <w:jc w:val="both"/>
        <w:rPr>
          <w:b/>
          <w:bCs/>
          <w:sz w:val="32"/>
          <w:szCs w:val="28"/>
        </w:rPr>
      </w:pPr>
    </w:p>
    <w:p w14:paraId="44FFBBF9" w14:textId="77777777" w:rsidR="00B0112A" w:rsidRDefault="00B0112A" w:rsidP="00746104">
      <w:pPr>
        <w:spacing w:line="360" w:lineRule="auto"/>
        <w:jc w:val="both"/>
        <w:rPr>
          <w:b/>
          <w:bCs/>
          <w:sz w:val="32"/>
          <w:szCs w:val="28"/>
        </w:rPr>
      </w:pPr>
    </w:p>
    <w:p w14:paraId="6DF04412" w14:textId="77777777" w:rsidR="00B0112A" w:rsidRDefault="00B0112A" w:rsidP="00746104">
      <w:pPr>
        <w:spacing w:line="360" w:lineRule="auto"/>
        <w:jc w:val="both"/>
        <w:rPr>
          <w:b/>
          <w:bCs/>
          <w:sz w:val="32"/>
          <w:szCs w:val="28"/>
        </w:rPr>
      </w:pPr>
    </w:p>
    <w:p w14:paraId="1828FBB3" w14:textId="21DB1CE5"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w:t>
      </w:r>
      <w:commentRangeStart w:id="0"/>
      <w:r>
        <w:t>relegating most consumers to inferior quality, single-speaker setups</w:t>
      </w:r>
      <w:commentRangeEnd w:id="0"/>
      <w:r w:rsidR="00DB4C79">
        <w:rPr>
          <w:rStyle w:val="CommentReference"/>
        </w:rPr>
        <w:commentReference w:id="0"/>
      </w:r>
      <w:r>
        <w:t>.</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w:t>
      </w:r>
      <w:commentRangeStart w:id="1"/>
      <w:r w:rsidR="003747F1">
        <w:t>,</w:t>
      </w:r>
      <w:commentRangeEnd w:id="1"/>
      <w:r w:rsidR="00DB4C79">
        <w:rPr>
          <w:rStyle w:val="CommentReference"/>
        </w:rPr>
        <w:commentReference w:id="1"/>
      </w:r>
      <w:r w:rsidR="003747F1">
        <w:t xml:space="preserve">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commentRangeStart w:id="2"/>
      <w:r>
        <w:t>Design, simulate, and implement closed-loop compensators, comparing the subwoofer’s behaviour before and after adding them</w:t>
      </w:r>
      <w:r w:rsidR="00766012">
        <w:t xml:space="preserve"> (time permitting).</w:t>
      </w:r>
      <w:commentRangeEnd w:id="2"/>
      <w:r w:rsidR="00DB4C79">
        <w:rPr>
          <w:rStyle w:val="CommentReference"/>
        </w:rPr>
        <w:commentReference w:id="2"/>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080E967"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w:t>
      </w:r>
      <w:ins w:id="3" w:author="Sam" w:date="2020-01-18T15:06:00Z">
        <w:r w:rsidR="00DB4C79">
          <w:t>.</w:t>
        </w:r>
      </w:ins>
      <w:del w:id="4" w:author="Sam" w:date="2020-01-18T15:06:00Z">
        <w:r w:rsidR="00A21423" w:rsidDel="00DB4C79">
          <w:delText>;</w:delText>
        </w:r>
      </w:del>
      <w:r w:rsidR="00A21423">
        <w:t xml:space="preserve"> </w:t>
      </w:r>
      <w:del w:id="5" w:author="Sam" w:date="2020-01-18T15:06:00Z">
        <w:r w:rsidR="00A21423" w:rsidDel="00DB4C79">
          <w:delText>a</w:delText>
        </w:r>
      </w:del>
      <w:del w:id="6" w:author="Sam" w:date="2020-01-18T15:08:00Z">
        <w:r w:rsidR="00A21423" w:rsidDel="00DB4C79">
          <w:delText>fter a</w:delText>
        </w:r>
      </w:del>
      <w:ins w:id="7" w:author="Sam" w:date="2020-01-18T15:08:00Z">
        <w:r w:rsidR="00DB4C79">
          <w:t xml:space="preserve"> Following </w:t>
        </w:r>
        <w:proofErr w:type="spellStart"/>
        <w:r w:rsidR="00DB4C79">
          <w:t>a</w:t>
        </w:r>
      </w:ins>
      <w:del w:id="8" w:author="Sam" w:date="2020-01-18T15:08:00Z">
        <w:r w:rsidR="00A21423" w:rsidDel="00DB4C79">
          <w:delText xml:space="preserve"> </w:delText>
        </w:r>
      </w:del>
      <w:r w:rsidR="00A21423">
        <w:t>discussion</w:t>
      </w:r>
      <w:proofErr w:type="spellEnd"/>
      <w:r w:rsidR="00A21423">
        <w:t xml:space="preserve"> with my supervisor, it was suggested to refocus the </w:t>
      </w:r>
      <w:commentRangeStart w:id="9"/>
      <w:r w:rsidR="00A21423">
        <w:t xml:space="preserve">project to </w:t>
      </w:r>
      <w:del w:id="10" w:author="Sam" w:date="2020-01-18T15:07:00Z">
        <w:r w:rsidR="00A21423" w:rsidDel="00DB4C79">
          <w:delText xml:space="preserve">at least </w:delText>
        </w:r>
      </w:del>
      <w:r w:rsidR="00A21423">
        <w:t>prove</w:t>
      </w:r>
      <w:commentRangeEnd w:id="9"/>
      <w:r w:rsidR="00DB4C79">
        <w:rPr>
          <w:rStyle w:val="CommentReference"/>
        </w:rPr>
        <w:commentReference w:id="9"/>
      </w:r>
      <w:r w:rsidR="00A21423">
        <w:t xml:space="preserve"> that an open-loop compensation circuit </w:t>
      </w:r>
      <w:commentRangeStart w:id="11"/>
      <w:r w:rsidR="00A21423">
        <w:t>provides better measurable</w:t>
      </w:r>
      <w:commentRangeEnd w:id="11"/>
      <w:r w:rsidR="00DB4C79">
        <w:rPr>
          <w:rStyle w:val="CommentReference"/>
        </w:rPr>
        <w:commentReference w:id="11"/>
      </w:r>
      <w:r w:rsidR="00A21423">
        <w:t xml:space="preserve"> results to a subwoofer’s performance</w:t>
      </w:r>
      <w:ins w:id="12" w:author="Sam" w:date="2020-01-18T15:09:00Z">
        <w:r w:rsidR="00DB4C79">
          <w:t>.</w:t>
        </w:r>
      </w:ins>
      <w:del w:id="13" w:author="Sam" w:date="2020-01-18T15:09:00Z">
        <w:r w:rsidR="002B45C3" w:rsidDel="00DB4C79">
          <w:delText>,</w:delText>
        </w:r>
      </w:del>
      <w:r w:rsidR="002B45C3">
        <w:t xml:space="preserve"> </w:t>
      </w:r>
      <w:ins w:id="14" w:author="Sam" w:date="2020-01-18T15:09:00Z">
        <w:r w:rsidR="00DB4C79">
          <w:t>S</w:t>
        </w:r>
      </w:ins>
      <w:del w:id="15" w:author="Sam" w:date="2020-01-18T15:09:00Z">
        <w:r w:rsidR="002B45C3" w:rsidDel="00DB4C79">
          <w:delText>s</w:delText>
        </w:r>
      </w:del>
      <w:r w:rsidR="002B45C3">
        <w:t xml:space="preserve">uch that, if the worst case scenario of minimal progress were to occur, </w:t>
      </w:r>
      <w:del w:id="16" w:author="Sam" w:date="2020-01-18T15:09:00Z">
        <w:r w:rsidR="002B45C3" w:rsidDel="00DB4C79">
          <w:delText xml:space="preserve">that </w:delText>
        </w:r>
      </w:del>
      <w:r w:rsidR="002B45C3">
        <w:t>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w:t>
      </w:r>
      <w:commentRangeStart w:id="17"/>
      <w:r w:rsidR="005038FA">
        <w:t>Fig. 1)</w:t>
      </w:r>
      <w:commentRangeEnd w:id="17"/>
      <w:r w:rsidR="00D84B13">
        <w:rPr>
          <w:rStyle w:val="CommentReference"/>
        </w:rPr>
        <w:commentReference w:id="17"/>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D84B13" w:rsidRPr="0045319F" w:rsidRDefault="00D84B13"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D84B13" w:rsidRPr="0045319F" w:rsidRDefault="00D84B13"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D84B13" w:rsidRPr="0045319F" w:rsidRDefault="00D84B13"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D84B13" w:rsidRPr="008D627F" w:rsidRDefault="00D84B13"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D84B13" w:rsidRPr="0045319F" w:rsidRDefault="00D84B13"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&#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A761EF9"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3F9C6D7" w14:textId="77777777" w:rsidR="00D84B13" w:rsidRPr="0045319F" w:rsidRDefault="00D84B13"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523214CC"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&#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&#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C6C16AE"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&#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&#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&#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5A114D65" w14:textId="77777777" w:rsidR="00D84B13" w:rsidRPr="0045319F" w:rsidRDefault="00D84B13"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&#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&#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B6C3811" w14:textId="77777777"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14F9A87" w14:textId="36D6545A" w:rsidR="00D84B13" w:rsidRPr="0045319F" w:rsidRDefault="00D84B13"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79EE6FD8" w14:textId="1E9632BD" w:rsidR="00D84B13" w:rsidRPr="008D627F" w:rsidRDefault="00D84B13"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88" o:spid="_x0000_s1043" type="#_x0000_t202" style="position:absolute;left:6127;top:662;width:3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D87AD3B" w14:textId="63EF2A12"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line id="Straight Connector 2" o:spid="_x0000_s1045" style="position:absolute;visibility:visible;mso-wrap-style:square" from="0,0" to="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&#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&#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89" o:spid="_x0000_s1048" type="#_x0000_t202" style="position:absolute;left:-374318;top:103117;width:328816;height:30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1CA3E4E" w14:textId="0D8FE274"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">
                    <v:shape id="Arc 5" o:spid="_x0000_s1050" style="position:absolute;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90" o:spid="_x0000_s1055" type="#_x0000_t202" style="position:absolute;left:29016;top:102077;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AF2F62F" w14:textId="692DDBA3" w:rsidR="00D84B13" w:rsidRPr="0045319F" w:rsidRDefault="00D84B1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" filled="f" strokecolor="black [3213]"/>
                </v:group>
                <v:group id="Group 39" o:spid="_x0000_s1057" style="position:absolute;left:635;top:1800;width:32940;height:6198"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3" o:spid="_x0000_s1058"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7" o:spid="_x0000_s1059"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3" o:spid="_x0000_s1060"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3" o:spid="_x0000_s1061" style="position:absolute;width:32902;height:6197"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2" o:spid="_x0000_s1062" style="position:absolute;width:32903;height:6198"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09" o:spid="_x0000_s1063" style="position:absolute;width:32903;height:6198" coordorigin=",635" coordsize="3627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7" o:spid="_x0000_s1064" style="position:absolute;left:660;top:635;width:35611;height:6832" coordorigin=",635" coordsize="35610,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5" o:spid="_x0000_s1065" style="position:absolute;top:635;width:35610;height:6813" coordorigin=",635" coordsize="35610,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97" o:spid="_x0000_s1066" style="position:absolute;top:635;width:19538;height:6813" coordorigin="" coordsize="19544,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85" o:spid="_x0000_s1067" style="position:absolute;width:17722;height:6814" coordorigin="" coordsize="17722,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78" o:spid="_x0000_s1068" style="position:absolute;width:17722;height:6814" coordorigin="" coordsize="12617,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group id="Group 70" o:spid="_x0000_s1069" style="position:absolute;left:1524;width:11093;height:4851" coordsize="11093,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70" style="position:absolute;width:9645;height:4851" coordsize="9650,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2" o:spid="_x0000_s1071" style="position:absolute;left:8839;top:373;width:811;height:4478" coordorigin=",1808" coordsize="81084,44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36" o:spid="_x0000_s1072" style="position:absolute;left:-108414;top:110222;width:297912;height:81084;rotation:90" coordorigin="63" coordsize="10452,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">
                                                <v:shape id="Arc 37" o:spid="_x0000_s1073" style="position:absolute;left:63;width:2616;height:2819;visibility:visible;mso-wrap-style:square;v-text-anchor:middle" coordsize="261620,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&#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xWxAAAANsAAAAPAAAAZHJzL2Rvd25yZXYueG1sRI9BawIx&#10;FITvgv8hPMGL1KxS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DatTFbEAAAA2wAAAA8A&#10;AAAAAAAAAAAAAAAABwIAAGRycy9kb3ducmV2LnhtbFBLBQYAAAAAAwADALcAAAD4AgAAAAA=&#10;">
                                                <v:shape id="Arc 48" o:spid="_x0000_s107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rocess 1" o:spid="_x0000_s1083"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" filled="f" strokecolor="black [3213]"/>
                                              <v:group id="Group 24" o:spid="_x0000_s1084"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c 18" o:spid="_x0000_s1085"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&#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" strokecolor="black [3213]">
                                                <v:stroke joinstyle="miter"/>
                                              </v:line>
                                            </v:group>
                                          </v:group>
                                          <v:group id="Group 57" o:spid="_x0000_s1091" style="position:absolute;left:10287;top:355;width:806;height:4496;flip:x" coordsize="8108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group id="Group 58" o:spid="_x0000_s1092" style="position:absolute;left:-109318;top:10931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75wQAAANsAAAAPAAAAZHJzL2Rvd25yZXYueG1sRE/Pa8Iw&#10;FL4P/B/CE3YZNnWg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MLrTvnBAAAA2wAAAA8AAAAA&#10;AAAAAAAAAAAABwIAAGRycy9kb3ducmV2LnhtbFBLBQYAAAAAAwADALcAAAD1AgAAAAA=&#10;">
                                              <v:shape id="Arc 59" o:spid="_x0000_s1093"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Y1wwAAANsAAAAPAAAAZHJzL2Rvd25yZXYueG1sRI9PawIx&#10;FMTvQr9DeAUvpWa1IH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AiMWNcMAAADbAAAADwAA&#10;AAAAAAAAAAAAAAAHAgAAZHJzL2Rvd25yZXYueG1sUEsFBgAAAAADAAMAtwAAAPcCAAAAAA==&#10;">
                                              <v:shape id="Arc 64" o:spid="_x0000_s109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ywgAAANsAAAAPAAAAZHJzL2Rvd25yZXYueG1sRI9BawIx&#10;FITvQv9DeAVvmq2W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C0/nJy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fpwgAAANsAAAAPAAAAZHJzL2Rvd25yZXYueG1sRI9BawIx&#10;FITvQv9DeAVvmq3S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Dbstfp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&#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&#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&#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&#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" strokecolor="black [3213]">
                                  <v:stroke joinstyle="miter"/>
                                </v:line>
                              </v:group>
                              <v:oval id="Oval 108" o:spid="_x0000_s1107"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&#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&#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2745C8" w14:textId="5B3B6CBF" w:rsidR="00D84B13" w:rsidRPr="0045319F" w:rsidRDefault="00D84B13"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&#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&#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&#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&#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&#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&#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&#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commentRangeStart w:id="18"/>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commentRangeEnd w:id="18"/>
      <w:r w:rsidR="004633C0">
        <w:rPr>
          <w:rStyle w:val="CommentReference"/>
        </w:rPr>
        <w:commentReference w:id="18"/>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D84B13" w:rsidRPr="0045319F" w:rsidRDefault="00D84B13"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D84B13" w:rsidRPr="008D627F" w:rsidRDefault="00D84B13"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D84B13" w:rsidRPr="0045319F" w:rsidRDefault="00D84B1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D84B13" w:rsidRPr="0045319F" w:rsidRDefault="00D84B1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D84B13" w:rsidRPr="0045319F" w:rsidRDefault="00D84B13"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">
                <v:shape id="Text Box 42" o:spid="_x0000_s1118"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8469E00" w14:textId="77777777"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0F4A236E" w14:textId="77777777"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&#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&#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257034D5" w14:textId="77777777"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&#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5BD8A68" w14:textId="77777777" w:rsidR="00D84B13" w:rsidRPr="0045319F" w:rsidRDefault="00D84B13"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3EC455A" w14:textId="78D4870B" w:rsidR="00D84B13" w:rsidRPr="008D627F" w:rsidRDefault="00D84B13"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134" o:spid="_x0000_s1127" type="#_x0000_t202" style="position:absolute;left:-1559;top:488;width:39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176B5A" w14:textId="1F4FFA06" w:rsidR="00D84B13" w:rsidRPr="0045319F" w:rsidRDefault="00D84B1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line id="Straight Connector 136" o:spid="_x0000_s1129" style="position:absolute;visibility:visible;mso-wrap-style:square" from="0,3688" to="0,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&#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&#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39" o:spid="_x0000_s1132" type="#_x0000_t202" style="position:absolute;left:-105891;top:85980;width:328816;height:306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73B3109C" w14:textId="5A376AAE" w:rsidR="00D84B13" w:rsidRPr="0045319F" w:rsidRDefault="00D84B1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">
                    <v:shape id="Arc 141" o:spid="_x0000_s1134" style="position:absolute;left:2;top:221344;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39" type="#_x0000_t202" style="position:absolute;left:72449;top:84842;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063ED691" w14:textId="1B047F63" w:rsidR="00D84B13" w:rsidRPr="0045319F" w:rsidRDefault="00D84B1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D84B13" w:rsidRPr="0045319F" w:rsidRDefault="00D84B13"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" filled="f" strokecolor="black [3213]"/>
                </v:group>
                <v:group id="Group 148" o:spid="_x0000_s1141"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142"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143"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51" o:spid="_x0000_s1144"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4" o:spid="_x0000_s1145"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46"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6" o:spid="_x0000_s1147"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7" o:spid="_x0000_s1148"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149"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50"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73" o:spid="_x0000_s1151"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rocess 1" o:spid="_x0000_s1152"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" filled="f" strokecolor="black [3213]"/>
                                      <v:group id="Group 175" o:spid="_x0000_s1153"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Arc 176" o:spid="_x0000_s1154"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&#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&#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&#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&#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&#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&#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" strokecolor="black [3213]">
                              <v:stroke joinstyle="miter"/>
                            </v:line>
                          </v:group>
                          <v:oval id="Oval 198" o:spid="_x0000_s1165"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&#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&#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&#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&#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Jg+xQAAANwAAAAPAAAAZHJzL2Rvd25yZXYueG1sRI9Ba8JA&#10;FITvgv9heUIvUjeNRU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C5GJg+xQAAANwAAAAP&#10;AAAAAAAAAAAAAAAAAAcCAABkcnMvZG93bnJldi54bWxQSwUGAAAAAAMAAwC3AAAA+QIAAAAA&#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2lxQAAANwAAAAPAAAAZHJzL2Rvd25yZXYueG1sRI9Ba8JA&#10;FITvgv9heUIvUjeNVE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DWVD2lxQAAANwAAAAP&#10;AAAAAAAAAAAAAAAAAAcCAABkcnMvZG93bnJldi54bWxQSwUGAAAAAAMAAwC3AAAA+QIAAAAA&#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&#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&#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1084683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commentRangeStart w:id="19"/>
      <w:r w:rsidR="0017588C">
        <w:t>The compression of air behind the speaker that the box effectively stiffens the cone suspension</w:t>
      </w:r>
      <w:commentRangeEnd w:id="19"/>
      <w:r w:rsidR="002B6256">
        <w:rPr>
          <w:rStyle w:val="CommentReference"/>
        </w:rPr>
        <w:commentReference w:id="19"/>
      </w:r>
      <w:r w:rsidR="0017588C">
        <w:t xml:space="preserve">,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 xml:space="preserve">are actually relevant from a design perspective – any other additions would </w:t>
      </w:r>
      <w:ins w:id="20" w:author="Sam" w:date="2020-01-18T15:18:00Z">
        <w:r w:rsidR="002B6256">
          <w:t xml:space="preserve">only marginally </w:t>
        </w:r>
      </w:ins>
      <w:r w:rsidR="00652BBB">
        <w:t>increase the accuracy of the model</w:t>
      </w:r>
      <w:del w:id="21" w:author="Sam" w:date="2020-01-18T15:18:00Z">
        <w:r w:rsidR="00652BBB" w:rsidDel="002B6256">
          <w:delText xml:space="preserve"> but only marginally</w:delText>
        </w:r>
      </w:del>
      <w:r w:rsidR="00652BBB">
        <w:t xml:space="preserve">, so it’s easier to just ignore these. Fig. 3 shows the final equivalent circuit used for the </w:t>
      </w:r>
      <w:commentRangeStart w:id="22"/>
      <w:r w:rsidR="00652BBB">
        <w:t>project.</w:t>
      </w:r>
      <w:commentRangeEnd w:id="22"/>
      <w:r w:rsidR="002B6256">
        <w:rPr>
          <w:rStyle w:val="CommentReference"/>
        </w:rPr>
        <w:commentReference w:id="22"/>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D84B13" w:rsidRPr="0045319F" w:rsidRDefault="00D84B13"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D84B13" w:rsidRPr="008D627F" w:rsidRDefault="00D84B13"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D84B13" w:rsidRPr="0045319F" w:rsidRDefault="00D84B1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D84B13" w:rsidRPr="0045319F" w:rsidRDefault="00D84B1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D84B13" w:rsidRPr="0045319F" w:rsidRDefault="00D84B1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D84B13" w:rsidRPr="0045319F" w:rsidRDefault="00D84B1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">
                <v:group id="Group 337" o:spid="_x0000_s1174"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6" o:spid="_x0000_s1175"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241" o:spid="_x0000_s1176" style="position:absolute;width:57080;height:17037" coordorigin="-97,276" coordsize="33672,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Text Box 242" o:spid="_x0000_s1177" type="#_x0000_t202" style="position:absolute;left:9390;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2F9279B1" w14:textId="77777777"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14D01EA" w14:textId="77777777"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&#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&#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0CFE334" w14:textId="77777777"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&#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3A4703D5" w14:textId="77777777" w:rsidR="00D84B13" w:rsidRPr="0045319F" w:rsidRDefault="00D84B13"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D16276F" w14:textId="4B7DB3CC" w:rsidR="00D84B13" w:rsidRPr="008D627F" w:rsidRDefault="00D84B13"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Text Box 251" o:spid="_x0000_s1186" type="#_x0000_t202" style="position:absolute;left:-5191;top:309;width:3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0A72E0B5" w14:textId="0B534761" w:rsidR="00D84B13" w:rsidRPr="0045319F" w:rsidRDefault="00D84B1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">
                          <v:line id="Straight Connector 253" o:spid="_x0000_s1188" style="position:absolute;visibility:visible;mso-wrap-style:square" from="0,7214" to="0,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&#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&#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256" o:spid="_x0000_s1191" type="#_x0000_t202" style="position:absolute;left:-6474;top:675;width:328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648C669" w14:textId="05B5891E" w:rsidR="00D84B13" w:rsidRPr="0045319F" w:rsidRDefault="00D84B1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">
                          <v:shape id="Arc 258" o:spid="_x0000_s1193" style="position:absolute;top:7117;width:945;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" filled="f" strokecolor="black [3213]"/>
                      <v:group id="Group 265" o:spid="_x0000_s1198"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99"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200"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201"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9" o:spid="_x0000_s1202"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70" o:spid="_x0000_s1203"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204"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272" o:spid="_x0000_s1205"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oup 273" o:spid="_x0000_s1206"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74" o:spid="_x0000_s1207"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75" o:spid="_x0000_s1208"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rocess 1" o:spid="_x0000_s1209"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" filled="f" strokecolor="black [3213]"/>
                                            <v:group id="Group 277" o:spid="_x0000_s1210"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rc 278" o:spid="_x0000_s1211"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&#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&#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&#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&#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&#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&#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" strokecolor="black [3213]">
                                    <v:stroke joinstyle="miter"/>
                                  </v:line>
                                </v:group>
                                <v:oval id="Oval 289" o:spid="_x0000_s1222"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&#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&#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&#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&#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&#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&#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&#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" strokecolor="black [3200]">
                          <v:stroke joinstyle="miter"/>
                        </v:line>
                      </v:group>
                    </v:group>
                    <v:group id="Group 327" o:spid="_x0000_s1230" style="position:absolute;left:43399;top:3411;width:1727;height:9565" coordsize="1726,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Arc 321" o:spid="_x0000_s1231" style="position:absolute;left:60;top:1396;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&#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&#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" strokecolor="black [3200]">
                        <v:stroke joinstyle="miter"/>
                      </v:line>
                    </v:group>
                    <v:group id="Group 331" o:spid="_x0000_s1237" style="position:absolute;left:50564;top:3411;width:1423;height:9608" coordsize="1425,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rocess 71" o:spid="_x0000_s1238" type="#_x0000_t109" style="position:absolute;left:-2268;top:4000;width:5962;height:14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" filled="f" strokecolor="black [3213]"/>
                      <v:line id="Straight Connector 329" o:spid="_x0000_s1239" style="position:absolute;visibility:visible;mso-wrap-style:square" from="716,0" to="716,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&#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&#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14:paraId="0CAEAAEF" w14:textId="08232B38" w:rsidR="00D84B13" w:rsidRPr="0045319F" w:rsidRDefault="00D84B1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6DAEFEC9" w14:textId="2059FD12" w:rsidR="00D84B13" w:rsidRPr="0045319F" w:rsidRDefault="00D84B1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E5CC064" w14:textId="292D8DCF" w:rsidR="00D84B13" w:rsidRPr="0045319F" w:rsidRDefault="00D84B1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49987E3F"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The electrical system forms a low-pass filter, whose cut-off frequency will lie above the frequency of operation. The mechanical system forms a band-pass filter – below its resonant frequency, for a subwoofer, the cone will be moving slowly but pushing a large volume of air</w:t>
      </w:r>
      <w:del w:id="23" w:author="Sam" w:date="2020-01-18T15:20:00Z">
        <w:r w:rsidR="000967C2" w:rsidDel="00AF538D">
          <w:delText xml:space="preserve">, </w:delText>
        </w:r>
      </w:del>
      <w:ins w:id="24" w:author="Sam" w:date="2020-01-18T15:20:00Z">
        <w:r w:rsidR="00AF538D">
          <w:t>.</w:t>
        </w:r>
        <w:r w:rsidR="00AF538D">
          <w:t xml:space="preserve"> </w:t>
        </w:r>
      </w:ins>
      <w:del w:id="25" w:author="Sam" w:date="2020-01-18T15:20:00Z">
        <w:r w:rsidR="000967C2" w:rsidDel="00AF538D">
          <w:delText>which</w:delText>
        </w:r>
      </w:del>
      <w:ins w:id="26" w:author="Sam" w:date="2020-01-18T15:20:00Z">
        <w:r w:rsidR="00AF538D">
          <w:t xml:space="preserve"> This</w:t>
        </w:r>
      </w:ins>
      <w:r w:rsidR="000967C2">
        <w:t xml:space="preserve">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D84B13" w:rsidRPr="0093077E" w:rsidRDefault="00D84B1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D84B13" w:rsidRPr="0093077E" w:rsidRDefault="00D84B1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D84B13" w:rsidRPr="0093077E" w:rsidRDefault="00D84B1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D84B13" w:rsidRPr="0093077E" w:rsidRDefault="00D84B1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D84B13" w:rsidRPr="0093077E" w:rsidRDefault="00D84B1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D84B13" w:rsidRPr="0093077E" w:rsidRDefault="00D84B1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D84B13" w:rsidRPr="0093077E" w:rsidRDefault="00D84B1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D84B13" w:rsidRPr="0093077E" w:rsidRDefault="00D84B1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D84B13" w:rsidRPr="0093077E" w:rsidRDefault="00D84B1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D84B13" w:rsidRPr="0093077E" w:rsidRDefault="00D84B1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D84B13" w:rsidRPr="0093077E" w:rsidRDefault="00D84B1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D84B13" w:rsidRPr="0093077E" w:rsidRDefault="00D84B1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D84B13" w:rsidRPr="0093077E" w:rsidRDefault="00D84B1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D84B13" w:rsidRPr="0093077E" w:rsidRDefault="00D84B13"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">
                <v:group id="Group 209" o:spid="_x0000_s1245" style="position:absolute;left:3077;top:330;width:32096;height:8459" coordorigin="486,33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Straight Arrow Connector 210" o:spid="_x0000_s1246" type="#_x0000_t32" style="position:absolute;left:27113;top:1955;width:2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&#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2" o:spid="_x0000_s1248" style="position:absolute;left:486;top:380;width:32101;height:8460"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249" style="position:absolute;left:486;top:380;width:28438;height:8460" coordorigin="486,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14" o:spid="_x0000_s1250" style="position:absolute;left:486;top:380;width:28438;height:8460" coordorigin="-113,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15" o:spid="_x0000_s1251"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6" o:spid="_x0000_s1252" type="#_x0000_t202" style="position:absolute;left:7155;top:6499;width:237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" fillcolor="white [3201]" strokecolor="black [3213]" strokeweight=".5pt">
                              <v:textbox>
                                <w:txbxContent>
                                  <w:p w14:paraId="45A49E0C" w14:textId="77777777" w:rsidR="00D84B13" w:rsidRPr="0093077E" w:rsidRDefault="00D84B13"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18" o:spid="_x0000_s1254" type="#_x0000_t202" style="position:absolute;left:15747;top:6119;width:793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575001EF" w14:textId="77777777" w:rsidR="00D84B13" w:rsidRPr="0093077E" w:rsidRDefault="00D84B1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20" o:spid="_x0000_s1256" type="#_x0000_t202" style="position:absolute;left:9343;top:279;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336703EB" w14:textId="77777777" w:rsidR="00D84B13" w:rsidRPr="0093077E" w:rsidRDefault="00D84B1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22" o:spid="_x0000_s1258" type="#_x0000_t202" style="position:absolute;left:-113;top:936;width:783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20E1CE6" w14:textId="77777777" w:rsidR="00D84B13" w:rsidRPr="0093077E" w:rsidRDefault="00D84B1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" fillcolor="white [3201]" strokeweight=".5pt">
                                    <v:textbox>
                                      <w:txbxContent>
                                        <w:p w14:paraId="427764D1" w14:textId="77777777" w:rsidR="00D84B13" w:rsidRPr="0093077E" w:rsidRDefault="00D84B1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&#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&#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" fillcolor="white [3201]" strokecolor="black [3213]" strokeweight=".5pt">
                                <v:textbox>
                                  <w:txbxContent>
                                    <w:p w14:paraId="7A5CE609" w14:textId="77777777" w:rsidR="00D84B13" w:rsidRPr="0093077E" w:rsidRDefault="00D84B13"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50644012" w14:textId="77777777" w:rsidR="00D84B13" w:rsidRPr="0093077E" w:rsidRDefault="00D84B1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puwAAANwAAAAPAAAAZHJzL2Rvd25yZXYueG1sRE9LCsIw&#10;EN0L3iGM4M6mK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EiALCm7AAAA3AAAAA8AAAAAAAAAAAAA&#10;AAAABwIAAGRycy9kb3ducmV2LnhtbFBLBQYAAAAAAwADALcAAADvAgAAAAA=&#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&#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1FD5DE8B" w14:textId="77777777" w:rsidR="00D84B13" w:rsidRPr="0093077E" w:rsidRDefault="00D84B1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781B8587" w14:textId="77777777" w:rsidR="00D84B13" w:rsidRPr="0093077E" w:rsidRDefault="00D84B1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F01DB45" w14:textId="77777777" w:rsidR="00D84B13" w:rsidRPr="0093077E" w:rsidRDefault="00D84B1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20ABFFF" w14:textId="77777777" w:rsidR="00D84B13" w:rsidRPr="0093077E" w:rsidRDefault="00D84B13"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3737B244" w14:textId="77777777" w:rsidR="00D84B13" w:rsidRPr="0093077E" w:rsidRDefault="00D84B13"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4A56FBB" w14:textId="77777777" w:rsidR="00D84B13" w:rsidRPr="0093077E" w:rsidRDefault="00D84B1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&#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&#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41B5C178" w14:textId="7741E644" w:rsidR="00D84B13" w:rsidRPr="0093077E" w:rsidRDefault="00D84B13"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3327402C" w:rsidR="00E60521" w:rsidRDefault="00780A2B" w:rsidP="009B42D4">
      <w:pPr>
        <w:jc w:val="both"/>
      </w:pPr>
      <w:r>
        <w:t xml:space="preserve">Loudspeaker driver manufacturers do not </w:t>
      </w:r>
      <w:del w:id="27" w:author="Sam" w:date="2020-01-18T15:25:00Z">
        <w:r w:rsidDel="00EE1B0A">
          <w:delText xml:space="preserve">directly </w:delText>
        </w:r>
      </w:del>
      <w:r>
        <w:t xml:space="preserve">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ins w:id="28" w:author="Sam" w:date="2020-01-18T15:25:00Z">
        <w:r w:rsidR="00EE1B0A">
          <w:t xml:space="preserve"> are given</w:t>
        </w:r>
      </w:ins>
      <w:r w:rsidR="00B97C7E">
        <w:t>,</w:t>
      </w:r>
      <w:ins w:id="29" w:author="Sam" w:date="2020-01-18T15:25:00Z">
        <w:r w:rsidR="00EE1B0A">
          <w:t xml:space="preserve"> as</w:t>
        </w:r>
      </w:ins>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 xml:space="preserve">not </w:t>
      </w:r>
      <w:del w:id="30" w:author="Sam" w:date="2020-01-18T15:30:00Z">
        <w:r w:rsidR="00E60521" w:rsidDel="00EE1B0A">
          <w:delText xml:space="preserve">easily </w:delText>
        </w:r>
      </w:del>
      <w:ins w:id="31" w:author="Sam" w:date="2020-01-18T15:30:00Z">
        <w:r w:rsidR="00EE1B0A">
          <w:t>so</w:t>
        </w:r>
        <w:r w:rsidR="00EE1B0A">
          <w:t xml:space="preserve"> </w:t>
        </w:r>
      </w:ins>
      <w:r w:rsidR="00E60521">
        <w:t>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D534E5E"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del w:id="32" w:author="Sam" w:date="2020-01-18T15:47:00Z">
        <w:r w:rsidDel="0084319B">
          <w:delText>added into it</w:delText>
        </w:r>
      </w:del>
      <w:ins w:id="33" w:author="Sam" w:date="2020-01-18T15:47:00Z">
        <w:r w:rsidR="0084319B">
          <w:t>subsequently added to it</w:t>
        </w:r>
      </w:ins>
      <w:r>
        <w: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3DC18D6F" w:rsidR="003A4A9E" w:rsidRDefault="00120284" w:rsidP="003E6241">
      <w:pPr>
        <w:jc w:val="both"/>
      </w:pPr>
      <w:r>
        <w:t>The four biggest sources of distorted sound reproduction are: over-excursion of the cone, high frequency noise in the input signal</w:t>
      </w:r>
      <w:del w:id="34" w:author="Sam" w:date="2020-01-18T15:49:00Z">
        <w:r w:rsidDel="000E61C6">
          <w:delText xml:space="preserve"> causing distortions</w:delText>
        </w:r>
      </w:del>
      <w:r>
        <w:t>, external noise</w:t>
      </w:r>
      <w:del w:id="35" w:author="Sam" w:date="2020-01-18T15:48:00Z">
        <w:r w:rsidDel="000E61C6">
          <w:delText>,</w:delText>
        </w:r>
      </w:del>
      <w:r>
        <w:t xml:space="preserv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 xml:space="preserve">to the output of the system and subtracted from it, which in theory removes noise from the output. This method can be expanded to include an uncertainty-observer that estimates the change in uncertainty </w:t>
      </w:r>
      <w:commentRangeStart w:id="36"/>
      <w:r w:rsidR="00084A2B">
        <w:t xml:space="preserve">to the </w:t>
      </w:r>
      <w:commentRangeEnd w:id="36"/>
      <w:r w:rsidR="000E61C6">
        <w:rPr>
          <w:rStyle w:val="CommentReference"/>
        </w:rPr>
        <w:commentReference w:id="36"/>
      </w:r>
      <w:r w:rsidR="00084A2B">
        <w:t>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0D61C7B8"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5447D6">
        <w:t>8</w:t>
      </w:r>
      <w:r w:rsidR="001B00FF">
        <w:t xml:space="preserve">]. </w:t>
      </w:r>
      <w:r w:rsidR="006E5D9E">
        <w:t xml:space="preserve">The author describes attaching </w:t>
      </w:r>
      <w:r w:rsidR="00CB40C8">
        <w:t xml:space="preserve">a variable capacitor (varactor) to the cone. This varactor would be connected to a </w:t>
      </w:r>
      <w:commentRangeStart w:id="37"/>
      <w:r w:rsidR="00CB40C8">
        <w:t>Clapp</w:t>
      </w:r>
      <w:commentRangeEnd w:id="37"/>
      <w:r w:rsidR="007B7BD6">
        <w:rPr>
          <w:rStyle w:val="CommentReference"/>
        </w:rPr>
        <w:commentReference w:id="37"/>
      </w:r>
      <w:r w:rsidR="00CB40C8">
        <w:t xml:space="preserve">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w:t>
      </w:r>
      <w:del w:id="38" w:author="Sam" w:date="2020-01-18T15:59:00Z">
        <w:r w:rsidR="00C643B4" w:rsidDel="007B7BD6">
          <w:delText xml:space="preserve">isn’t </w:delText>
        </w:r>
      </w:del>
      <w:ins w:id="39" w:author="Sam" w:date="2020-01-18T15:59:00Z">
        <w:r w:rsidR="007B7BD6">
          <w:t>aren’t</w:t>
        </w:r>
        <w:r w:rsidR="007B7BD6">
          <w:t xml:space="preserve"> </w:t>
        </w:r>
      </w:ins>
      <w:r w:rsidR="00C643B4">
        <w:t xml:space="preserve">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4FD098D4" w14:textId="524B556B"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w:t>
      </w:r>
      <w:del w:id="40" w:author="Sam" w:date="2020-01-18T16:01:00Z">
        <w:r w:rsidR="00A81872" w:rsidDel="007B7BD6">
          <w:delText>On the datasheet can also be found</w:delText>
        </w:r>
      </w:del>
      <w:ins w:id="41" w:author="Sam" w:date="2020-01-18T16:01:00Z">
        <w:r w:rsidR="007B7BD6">
          <w:t xml:space="preserve">The datasheet </w:t>
        </w:r>
        <w:r w:rsidR="007B7BD6">
          <w:lastRenderedPageBreak/>
          <w:t>also contains</w:t>
        </w:r>
      </w:ins>
      <w:r w:rsidR="00A81872">
        <w:t xml:space="preserve"> the 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3D413E24" w:rsidR="00780A2B" w:rsidRDefault="00793F62" w:rsidP="00A81872">
      <w:pPr>
        <w:pStyle w:val="ListParagraph"/>
        <w:numPr>
          <w:ilvl w:val="0"/>
          <w:numId w:val="6"/>
        </w:numPr>
        <w:jc w:val="both"/>
      </w:pPr>
      <w:del w:id="42" w:author="Sam" w:date="2020-01-18T16:01:00Z">
        <w:r w:rsidDel="00F244EC">
          <w:delText>As the arrival of the drivers from the supplier was awaited</w:delText>
        </w:r>
      </w:del>
      <w:ins w:id="43" w:author="Sam" w:date="2020-01-18T16:01:00Z">
        <w:r w:rsidR="00F244EC">
          <w:t>Whilst waiting for delivery of the drivers from the supplier</w:t>
        </w:r>
      </w:ins>
      <w:r>
        <w:t xml:space="preserve">, background research and initial simulations of electrical circuits </w:t>
      </w:r>
      <w:del w:id="44" w:author="Sam" w:date="2020-01-18T16:02:00Z">
        <w:r w:rsidDel="00F244EC">
          <w:delText>occurred</w:delText>
        </w:r>
      </w:del>
      <w:ins w:id="45" w:author="Sam" w:date="2020-01-18T16:02:00Z">
        <w:r w:rsidR="00F244EC">
          <w:t>were performed</w:t>
        </w:r>
      </w:ins>
      <w:r>
        <w:t xml:space="preserve">.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commentRangeStart w:id="46"/>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commentRangeEnd w:id="46"/>
      <w:r w:rsidR="00F244EC">
        <w:rPr>
          <w:rStyle w:val="CommentReference"/>
        </w:rPr>
        <w:commentReference w:id="46"/>
      </w:r>
    </w:p>
    <w:p w14:paraId="4E028284" w14:textId="77777777" w:rsidR="00177112" w:rsidRDefault="00177112" w:rsidP="00177112">
      <w:pPr>
        <w:jc w:val="both"/>
      </w:pPr>
    </w:p>
    <w:commentRangeStart w:id="47"/>
    <w:p w14:paraId="154799D1" w14:textId="4A5580AC" w:rsidR="00070CF3" w:rsidRPr="00FD6F04" w:rsidRDefault="00D84B13"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commentRangeEnd w:id="47"/>
      <w:r w:rsidR="00F244EC">
        <w:rPr>
          <w:rStyle w:val="CommentReference"/>
        </w:rPr>
        <w:commentReference w:id="47"/>
      </w:r>
    </w:p>
    <w:p w14:paraId="0E5717A2" w14:textId="77777777" w:rsidR="00177112" w:rsidRPr="00177112" w:rsidRDefault="00177112" w:rsidP="009B42D4">
      <w:pPr>
        <w:jc w:val="both"/>
        <w:rPr>
          <w:rFonts w:eastAsiaTheme="minorEastAsia"/>
        </w:rPr>
      </w:pPr>
    </w:p>
    <w:p w14:paraId="7F2E700B" w14:textId="3CD96629" w:rsidR="00177112" w:rsidRPr="00177112" w:rsidRDefault="00D84B13"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D84B13"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D84B13"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D84B13"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D84B13"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D84B13"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w:t>
      </w:r>
      <w:commentRangeStart w:id="48"/>
      <w:r>
        <w:t xml:space="preserve">Connections were made across each voice coil, </w:t>
      </w:r>
      <w:r w:rsidR="00F05CD0">
        <w:t>as well as across the voice coils to ensure</w:t>
      </w:r>
      <w:commentRangeEnd w:id="48"/>
      <w:r w:rsidR="006216B5">
        <w:rPr>
          <w:rStyle w:val="CommentReference"/>
        </w:rPr>
        <w:commentReference w:id="48"/>
      </w:r>
      <w:r w:rsidR="00F05CD0">
        <w:t xml:space="preserv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D84B13"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1DD7150F"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w:t>
      </w:r>
      <w:del w:id="49" w:author="Sam" w:date="2020-01-18T16:14:00Z">
        <w:r w:rsidR="008030D9" w:rsidDel="006216B5">
          <w:delText xml:space="preserve">volume </w:delText>
        </w:r>
      </w:del>
      <w:r w:rsidR="008030D9">
        <w:t xml:space="preserve">is the volume of </w:t>
      </w:r>
      <w:del w:id="50" w:author="Sam" w:date="2020-01-18T16:14:00Z">
        <w:r w:rsidR="008030D9" w:rsidDel="006216B5">
          <w:delText>the</w:delText>
        </w:r>
      </w:del>
      <w:ins w:id="51" w:author="Sam" w:date="2020-01-18T16:14:00Z">
        <w:r w:rsidR="006216B5">
          <w:t>air</w:t>
        </w:r>
      </w:ins>
      <w:r w:rsidR="008030D9">
        <w:t xml:space="preserv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 xml:space="preserve">Some further simple arithmetic can be conducted to form the dimensions of the exterior of the box, given a material thickness. This whole process was automated </w:t>
      </w:r>
      <w:commentRangeStart w:id="52"/>
      <w:r>
        <w:t xml:space="preserve">using MATLAB, the </w:t>
      </w:r>
      <w:commentRangeEnd w:id="52"/>
      <w:r w:rsidR="006216B5">
        <w:rPr>
          <w:rStyle w:val="CommentReference"/>
        </w:rPr>
        <w:commentReference w:id="52"/>
      </w:r>
      <w:r>
        <w:t>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55C63BD1" w:rsidR="00F70EC9" w:rsidRDefault="00896019" w:rsidP="00F70EC9">
      <w:pPr>
        <w:pStyle w:val="ListParagraph"/>
        <w:numPr>
          <w:ilvl w:val="0"/>
          <w:numId w:val="6"/>
        </w:numPr>
        <w:jc w:val="both"/>
      </w:pPr>
      <w:r>
        <w:t xml:space="preserve">A Simulink model was created to ensure that </w:t>
      </w:r>
      <w:proofErr w:type="spellStart"/>
      <w:r>
        <w:rPr>
          <w:i/>
          <w:iCs/>
        </w:rPr>
        <w:t>X</w:t>
      </w:r>
      <w:r>
        <w:rPr>
          <w:i/>
          <w:iCs/>
          <w:vertAlign w:val="subscript"/>
        </w:rPr>
        <w:t>max</w:t>
      </w:r>
      <w:proofErr w:type="spellEnd"/>
      <w:r>
        <w:t xml:space="preserve"> would not be </w:t>
      </w:r>
      <w:del w:id="53" w:author="Sam" w:date="2020-01-18T16:15:00Z">
        <w:r w:rsidDel="006216B5">
          <w:delText>disobeyed</w:delText>
        </w:r>
      </w:del>
      <w:ins w:id="54" w:author="Sam" w:date="2020-01-18T16:15:00Z">
        <w:r w:rsidR="006216B5">
          <w:t>surpassed</w:t>
        </w:r>
      </w:ins>
      <w:r>
        <w:t xml:space="preserve">,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w:t>
      </w:r>
      <w:del w:id="55" w:author="Sam" w:date="2020-01-18T16:17:00Z">
        <w:r w:rsidR="000F23E4" w:rsidDel="006216B5">
          <w:delText xml:space="preserve">so </w:delText>
        </w:r>
      </w:del>
      <w:ins w:id="56" w:author="Sam" w:date="2020-01-18T16:17:00Z">
        <w:r w:rsidR="006216B5">
          <w:t>performing</w:t>
        </w:r>
        <w:r w:rsidR="006216B5">
          <w:t xml:space="preserve"> </w:t>
        </w:r>
      </w:ins>
      <w:r w:rsidR="000F23E4">
        <w:t>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w:t>
      </w:r>
      <w:commentRangeStart w:id="57"/>
      <w:r w:rsidR="00170579">
        <w:t>5 of this section</w:t>
      </w:r>
      <w:commentRangeEnd w:id="57"/>
      <w:r w:rsidR="006216B5">
        <w:rPr>
          <w:rStyle w:val="CommentReference"/>
        </w:rPr>
        <w:commentReference w:id="57"/>
      </w:r>
      <w:r w:rsidR="00170579">
        <w:t>.</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D84B13" w:rsidRPr="002F61F3" w:rsidRDefault="00D84B1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xC&#10;y61mzHMzXhax7CpZ0wL93YogolxCy61mzHMzXhax7CpZ0wL93YogolxCy61mzHMzXhax7CpZ0wL9&#10;3YogolxCy61mzHMzXhax7CpZ0wL93YogolxCy61mzHMzXhax7CpZ0wL93YogolxCy61mzHMzXhax&#10;7CpZ0wL93Yog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hJZbzZjnZrwsYtlVsqYF&#10;+rsVQUS5hJZbzZjnZrwsYtlVsqYF+rsVQUS5hJZbzZjnZrwsYtlVsqYF+rsVQUS5hJZbzZjnZr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">
                  <v:imagedata r:id="rId11"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D3F556A" w14:textId="7EEBDE92" w:rsidR="00D84B13" w:rsidRPr="002F61F3" w:rsidRDefault="00D84B1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proofErr w:type="gramStart"/>
      <w:r>
        <w:t>All of</w:t>
      </w:r>
      <w:proofErr w:type="gramEnd"/>
      <w:r>
        <w:t xml:space="preserve"> these steps </w:t>
      </w:r>
      <w:r w:rsidR="00DD78D1">
        <w:t>ensure</w:t>
      </w:r>
      <w:r>
        <w:t xml:space="preserve"> that the box can withstand the pressures generated by the driver</w:t>
      </w:r>
      <w:del w:id="58" w:author="Sam" w:date="2020-01-18T16:19:00Z">
        <w:r w:rsidDel="002D32C7">
          <w:delText>,</w:delText>
        </w:r>
      </w:del>
      <w:r>
        <w:t xml:space="preserve">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commentRangeStart w:id="59"/>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D84B13" w:rsidRPr="0074692F" w:rsidRDefault="00D84B13" w:rsidP="0095134C">
                              <w:pPr>
                                <w:jc w:val="center"/>
                              </w:pPr>
                              <w:r w:rsidRPr="0093077E">
                                <w:t xml:space="preserve">Fig. </w:t>
                              </w:r>
                              <w:r>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&#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">
                  <v:imagedata r:id="rId13"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9B5BEA7" w14:textId="500D5D84" w:rsidR="00D84B13" w:rsidRPr="0074692F" w:rsidRDefault="00D84B13" w:rsidP="0095134C">
                        <w:pPr>
                          <w:jc w:val="center"/>
                        </w:pPr>
                        <w:r w:rsidRPr="0093077E">
                          <w:t xml:space="preserve">Fig. </w:t>
                        </w:r>
                        <w:r>
                          <w:t>6</w:t>
                        </w:r>
                        <w:r w:rsidRPr="0093077E">
                          <w:t xml:space="preserve"> </w:t>
                        </w:r>
                        <w:r>
                          <w:t>Simulated Pyle unmounted, mounted, mounted with Linkwitz Transform magnitude responses [14][15]</w:t>
                        </w:r>
                      </w:p>
                    </w:txbxContent>
                  </v:textbox>
                </v:shape>
                <w10:wrap anchorx="margin" anchory="margin"/>
              </v:group>
            </w:pict>
          </mc:Fallback>
        </mc:AlternateContent>
      </w:r>
      <w:commentRangeEnd w:id="59"/>
      <w:r w:rsidR="002D32C7">
        <w:rPr>
          <w:rStyle w:val="CommentReference"/>
        </w:rPr>
        <w:commentReference w:id="59"/>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commentRangeStart w:id="60"/>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D84B13" w:rsidRPr="0074692F" w:rsidRDefault="00D84B13" w:rsidP="00B40C4A">
                              <w:pPr>
                                <w:jc w:val="center"/>
                              </w:pPr>
                              <w:r w:rsidRPr="0093077E">
                                <w:t xml:space="preserve">Fig. </w:t>
                              </w:r>
                              <w:r>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&#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">
                  <v:imagedata r:id="rId15"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68E43B1" w14:textId="3E0004AE" w:rsidR="00D84B13" w:rsidRPr="0074692F" w:rsidRDefault="00D84B13" w:rsidP="00B40C4A">
                        <w:pPr>
                          <w:jc w:val="center"/>
                        </w:pPr>
                        <w:r w:rsidRPr="0093077E">
                          <w:t xml:space="preserve">Fig. </w:t>
                        </w:r>
                        <w:r>
                          <w:t>7</w:t>
                        </w:r>
                        <w:r w:rsidRPr="0093077E">
                          <w:t xml:space="preserve"> </w:t>
                        </w:r>
                        <w:r>
                          <w:t>Simulated Pyle unmounted, mounted, mounted with Linkwitz Transform phase responses [14][15]</w:t>
                        </w:r>
                      </w:p>
                    </w:txbxContent>
                  </v:textbox>
                </v:shape>
                <w10:wrap anchorx="margin" anchory="margin"/>
              </v:group>
            </w:pict>
          </mc:Fallback>
        </mc:AlternateContent>
      </w:r>
      <w:commentRangeEnd w:id="60"/>
      <w:r w:rsidR="002D32C7">
        <w:rPr>
          <w:rStyle w:val="CommentReference"/>
        </w:rPr>
        <w:commentReference w:id="60"/>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commentRangeStart w:id="61"/>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D84B13" w:rsidRPr="0074692F" w:rsidRDefault="00D84B13" w:rsidP="00F230C8">
                              <w:pPr>
                                <w:jc w:val="center"/>
                              </w:pPr>
                              <w:r w:rsidRPr="0093077E">
                                <w:t xml:space="preserve">Fig. </w:t>
                              </w:r>
                              <w:r>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&#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&#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">
                  <v:imagedata r:id="rId17"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4A913472" w14:textId="6A6C7782" w:rsidR="00D84B13" w:rsidRPr="0074692F" w:rsidRDefault="00D84B13" w:rsidP="00F230C8">
                        <w:pPr>
                          <w:jc w:val="center"/>
                        </w:pPr>
                        <w:r w:rsidRPr="0093077E">
                          <w:t xml:space="preserve">Fig. </w:t>
                        </w:r>
                        <w:r>
                          <w:t>8</w:t>
                        </w:r>
                        <w:r w:rsidRPr="0093077E">
                          <w:t xml:space="preserve"> </w:t>
                        </w:r>
                        <w:r>
                          <w:t>Simulated Pyle unmounted, mounted, mounted with Linkwitz Transform group delays [14][15]</w:t>
                        </w:r>
                      </w:p>
                    </w:txbxContent>
                  </v:textbox>
                </v:shape>
                <w10:wrap anchorx="margin" anchory="margin"/>
              </v:group>
            </w:pict>
          </mc:Fallback>
        </mc:AlternateContent>
      </w:r>
      <w:commentRangeEnd w:id="61"/>
      <w:r w:rsidR="002D32C7">
        <w:rPr>
          <w:rStyle w:val="CommentReference"/>
        </w:rPr>
        <w:commentReference w:id="61"/>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commentRangeStart w:id="62"/>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8">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D84B13" w:rsidRPr="0074692F" w:rsidRDefault="00D84B13" w:rsidP="00E41402">
                              <w:pPr>
                                <w:jc w:val="center"/>
                              </w:pPr>
                              <w:r w:rsidRPr="0093077E">
                                <w:t xml:space="preserve">Fig. </w:t>
                              </w:r>
                              <w:r>
                                <w:t>9</w:t>
                              </w:r>
                              <w:r w:rsidRPr="0093077E">
                                <w:t xml:space="preserve"> </w:t>
                              </w:r>
                              <w:r>
                                <w:t>Measured impedances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&#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">
                  <v:imagedata r:id="rId19"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5CE75BCE" w14:textId="74B2A49E" w:rsidR="00D84B13" w:rsidRPr="0074692F" w:rsidRDefault="00D84B13" w:rsidP="00E41402">
                        <w:pPr>
                          <w:jc w:val="center"/>
                        </w:pPr>
                        <w:r w:rsidRPr="0093077E">
                          <w:t xml:space="preserve">Fig. </w:t>
                        </w:r>
                        <w:r>
                          <w:t>9</w:t>
                        </w:r>
                        <w:r w:rsidRPr="0093077E">
                          <w:t xml:space="preserve"> </w:t>
                        </w:r>
                        <w:r>
                          <w:t>Measured impedances for each voice coil of Speaker 3 [14][15]</w:t>
                        </w:r>
                      </w:p>
                    </w:txbxContent>
                  </v:textbox>
                </v:shape>
                <w10:wrap anchorx="margin" anchory="margin"/>
              </v:group>
            </w:pict>
          </mc:Fallback>
        </mc:AlternateContent>
      </w:r>
      <w:commentRangeEnd w:id="62"/>
      <w:r w:rsidR="002D32C7">
        <w:rPr>
          <w:rStyle w:val="CommentReference"/>
        </w:rPr>
        <w:commentReference w:id="62"/>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D84B13" w:rsidRPr="0074692F" w:rsidRDefault="00D84B13" w:rsidP="00536B99">
                              <w:pPr>
                                <w:jc w:val="center"/>
                              </w:pPr>
                              <w:r w:rsidRPr="0093077E">
                                <w:t xml:space="preserve">Fig. </w:t>
                              </w:r>
                              <w:r>
                                <w:t>10</w:t>
                              </w:r>
                              <w:r w:rsidRPr="0093077E">
                                <w:t xml:space="preserve"> </w:t>
                              </w:r>
                              <w:r>
                                <w:t>Measured phase responses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&#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">
                  <v:imagedata r:id="rId21"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5E82F9" w14:textId="492ADABA" w:rsidR="00D84B13" w:rsidRPr="0074692F" w:rsidRDefault="00D84B13" w:rsidP="00536B99">
                        <w:pPr>
                          <w:jc w:val="center"/>
                        </w:pPr>
                        <w:r w:rsidRPr="0093077E">
                          <w:t xml:space="preserve">Fig. </w:t>
                        </w:r>
                        <w:r>
                          <w:t>10</w:t>
                        </w:r>
                        <w:r w:rsidRPr="0093077E">
                          <w:t xml:space="preserve"> </w:t>
                        </w:r>
                        <w:r>
                          <w:t>Measured phase responses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D84B13" w:rsidRPr="0074692F" w:rsidRDefault="00D84B13" w:rsidP="00537F87">
                              <w:pPr>
                                <w:jc w:val="center"/>
                              </w:pPr>
                              <w:r w:rsidRPr="0093077E">
                                <w:t xml:space="preserve">Fig. </w:t>
                              </w:r>
                              <w:r>
                                <w:t>11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&#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">
                  <v:imagedata r:id="rId23"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7449A0F7" w14:textId="4275EFFA" w:rsidR="00D84B13" w:rsidRPr="0074692F" w:rsidRDefault="00D84B13" w:rsidP="00537F87">
                        <w:pPr>
                          <w:jc w:val="center"/>
                        </w:pPr>
                        <w:r w:rsidRPr="0093077E">
                          <w:t xml:space="preserve">Fig. </w:t>
                        </w:r>
                        <w:r>
                          <w:t>11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 xml:space="preserve">difficult, with risk to the physical </w:t>
      </w:r>
      <w:commentRangeStart w:id="63"/>
      <w:r w:rsidR="00A72712">
        <w:t>integrity of the system high</w:t>
      </w:r>
      <w:commentRangeEnd w:id="63"/>
      <w:r w:rsidR="002D32C7">
        <w:rPr>
          <w:rStyle w:val="CommentReference"/>
        </w:rPr>
        <w:commentReference w:id="63"/>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 xml:space="preserve">The action of one closed-loop controller will be to limit the cone’s excursion to avoid damage to the </w:t>
      </w:r>
      <w:commentRangeStart w:id="64"/>
      <w:r w:rsidR="000A29DD">
        <w:t>system and disto</w:t>
      </w:r>
      <w:commentRangeEnd w:id="64"/>
      <w:r w:rsidR="00D25CDD">
        <w:rPr>
          <w:rStyle w:val="CommentReference"/>
        </w:rPr>
        <w:commentReference w:id="64"/>
      </w:r>
      <w:r w:rsidR="000A29DD">
        <w:t xml:space="preserve">rtion to </w:t>
      </w:r>
      <w:commentRangeStart w:id="65"/>
      <w:r w:rsidR="000A29DD">
        <w:t>reproduced sound</w:t>
      </w:r>
      <w:r w:rsidR="00C662B0">
        <w:t>.</w:t>
      </w:r>
      <w:commentRangeEnd w:id="65"/>
      <w:r w:rsidR="00D25CDD">
        <w:rPr>
          <w:rStyle w:val="CommentReference"/>
        </w:rPr>
        <w:commentReference w:id="65"/>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6753E31F"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w:t>
      </w:r>
      <w:commentRangeStart w:id="66"/>
      <w:r w:rsidR="00DB50BE">
        <w:t>Too much time has been spent simulating the systems instead of actually building and measuring the systems.</w:t>
      </w:r>
      <w:commentRangeEnd w:id="66"/>
      <w:r w:rsidR="00D25CDD">
        <w:rPr>
          <w:rStyle w:val="CommentReference"/>
        </w:rPr>
        <w:commentReference w:id="66"/>
      </w:r>
      <w:r w:rsidR="00DB50BE">
        <w:t xml:space="preserve"> Although it is not clear</w:t>
      </w:r>
      <w:ins w:id="67" w:author="Sam" w:date="2020-01-18T16:31:00Z">
        <w:r w:rsidR="00D25CDD">
          <w:t xml:space="preserve"> how</w:t>
        </w:r>
      </w:ins>
      <w:r w:rsidR="00DB50BE">
        <w:t xml:space="preserve">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w:t>
      </w:r>
      <w:commentRangeStart w:id="68"/>
      <w:r w:rsidR="00A82486">
        <w:t xml:space="preserve">A better methodology </w:t>
      </w:r>
      <w:r w:rsidR="0022018C">
        <w:t xml:space="preserve">for the project up to this point </w:t>
      </w:r>
      <w:r w:rsidR="00A82486">
        <w:t>shall be briefly detailed</w:t>
      </w:r>
      <w:commentRangeEnd w:id="68"/>
      <w:r w:rsidR="00D25CDD">
        <w:rPr>
          <w:rStyle w:val="CommentReference"/>
        </w:rPr>
        <w:commentReference w:id="68"/>
      </w:r>
      <w:r w:rsidR="00A82486">
        <w:t>:</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lastRenderedPageBreak/>
        <w:t>Build box and mount subwoofer.</w:t>
      </w:r>
    </w:p>
    <w:p w14:paraId="3F54A93C" w14:textId="1CBEFF5D" w:rsidR="00A82486" w:rsidRDefault="00A82486" w:rsidP="00A82486">
      <w:pPr>
        <w:pStyle w:val="ListParagraph"/>
        <w:numPr>
          <w:ilvl w:val="0"/>
          <w:numId w:val="15"/>
        </w:numPr>
        <w:jc w:val="both"/>
      </w:pPr>
      <w:r>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commentRangeStart w:id="69"/>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D84B13" w:rsidRPr="0074692F" w:rsidRDefault="00D84B13" w:rsidP="00CA7943">
                                  <w:pPr>
                                    <w:jc w:val="center"/>
                                  </w:pPr>
                                  <w:r>
                                    <w:t>Fig. 12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D84B13" w:rsidRPr="0074692F" w:rsidRDefault="00D84B13" w:rsidP="00C63505">
                                  <w:pPr>
                                    <w:jc w:val="center"/>
                                  </w:pPr>
                                  <w:r>
                                    <w:t>Fig. 13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D84B13" w:rsidRDefault="00D84B1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">
                <v:group id="Group 111" o:spid="_x0000_s1299" style="position:absolute;width:61633;height:61918" coordsize="61633,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100" o:spid="_x0000_s1300" style="position:absolute;width:30714;height:61918" coordsize="30714,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">
                      <v:imagedata r:id="rId26"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3549B65" w14:textId="61FA4959" w:rsidR="00D84B13" w:rsidRPr="0074692F" w:rsidRDefault="00D84B13" w:rsidP="00CA7943">
                            <w:pPr>
                              <w:jc w:val="center"/>
                            </w:pPr>
                            <w:r>
                              <w:t>Fig. 12 Amended project Gantt chart</w:t>
                            </w:r>
                          </w:p>
                        </w:txbxContent>
                      </v:textbox>
                    </v:shape>
                  </v:group>
                  <v:group id="Group 103" o:spid="_x0000_s1303" style="position:absolute;left:31718;top:95;width:29915;height:34487" coordsize="29914,3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">
                      <v:imagedata r:id="rId27"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62550D9" w14:textId="038985E0" w:rsidR="00D84B13" w:rsidRPr="0074692F" w:rsidRDefault="00D84B13" w:rsidP="00C63505">
                            <w:pPr>
                              <w:jc w:val="center"/>
                            </w:pPr>
                            <w:r>
                              <w:t>Fig. 13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406D6E9C" w14:textId="2B13B1F3" w:rsidR="00D84B13" w:rsidRDefault="00D84B1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commentRangeEnd w:id="69"/>
      <w:r w:rsidR="00D25CDD">
        <w:rPr>
          <w:rStyle w:val="CommentReference"/>
        </w:rPr>
        <w:commentReference w:id="69"/>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bookmarkStart w:id="70" w:name="_GoBack"/>
      <w:bookmarkEnd w:id="70"/>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w:t>
      </w:r>
      <w:proofErr w:type="spellStart"/>
      <w:r w:rsidRPr="004A4875">
        <w:t>Catrysse</w:t>
      </w:r>
      <w:proofErr w:type="spellEnd"/>
      <w:r w:rsidRPr="004A4875">
        <w:t xml:space="preserv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 xml:space="preserve">S. </w:t>
      </w:r>
      <w:proofErr w:type="spellStart"/>
      <w:r>
        <w:t>Linkwitz</w:t>
      </w:r>
      <w:proofErr w:type="spellEnd"/>
      <w:r>
        <w:t>, “</w:t>
      </w:r>
      <w:r w:rsidRPr="00FF6949">
        <w:t xml:space="preserve">12 dB/oct </w:t>
      </w:r>
      <w:proofErr w:type="spellStart"/>
      <w:r w:rsidRPr="00FF6949">
        <w:t>highpass</w:t>
      </w:r>
      <w:proofErr w:type="spellEnd"/>
      <w:r w:rsidRPr="00FF6949">
        <w:t xml:space="preserve"> equalization ("</w:t>
      </w:r>
      <w:proofErr w:type="spellStart"/>
      <w:r w:rsidRPr="00FF6949">
        <w:t>Linkwitz</w:t>
      </w:r>
      <w:proofErr w:type="spellEnd"/>
      <w:r w:rsidRPr="00FF6949">
        <w:t xml:space="preserve"> Transform", </w:t>
      </w:r>
      <w:proofErr w:type="spellStart"/>
      <w:r w:rsidRPr="00FF6949">
        <w:t>Biquad</w:t>
      </w:r>
      <w:proofErr w:type="spellEnd"/>
      <w:r w:rsidRPr="00FF6949">
        <w:t>)</w:t>
      </w:r>
      <w:r>
        <w:t xml:space="preserve">” </w:t>
      </w:r>
      <w:r w:rsidRPr="00FF6949">
        <w:t>linkwitzlab.com.</w:t>
      </w:r>
      <w:r>
        <w:t xml:space="preserve"> </w:t>
      </w:r>
      <w:r w:rsidRPr="00FF6949">
        <w:t>[Online].</w:t>
      </w:r>
      <w:r>
        <w:t xml:space="preserve"> </w:t>
      </w:r>
      <w:r w:rsidRPr="00FF6949">
        <w:t>Available:</w:t>
      </w:r>
      <w:r>
        <w:t xml:space="preserve"> </w:t>
      </w:r>
      <w:r w:rsidRPr="00FF6949">
        <w:t xml:space="preserve">https://www.linkwitzlab.com/filters.htm#10 [Accessed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proofErr w:type="spellStart"/>
      <w:r w:rsidRPr="005447D6">
        <w:t>Mathworks</w:t>
      </w:r>
      <w:proofErr w:type="spellEnd"/>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proofErr w:type="spellStart"/>
      <w:r w:rsidR="008E0BC8" w:rsidRPr="005447D6">
        <w:t>Mathworks</w:t>
      </w:r>
      <w:proofErr w:type="spellEnd"/>
      <w:r w:rsidR="0021173F" w:rsidRPr="005447D6">
        <w:t>, 2019.</w:t>
      </w:r>
    </w:p>
    <w:p w14:paraId="315D46C7" w14:textId="7B458335" w:rsidR="00644F67" w:rsidRDefault="00644F67" w:rsidP="0053523F">
      <w:pPr>
        <w:pStyle w:val="ListParagraph"/>
        <w:numPr>
          <w:ilvl w:val="0"/>
          <w:numId w:val="2"/>
        </w:numPr>
        <w:ind w:left="714" w:hanging="357"/>
        <w:jc w:val="both"/>
      </w:pPr>
      <w:proofErr w:type="spellStart"/>
      <w:r w:rsidRPr="005447D6">
        <w:rPr>
          <w:i/>
          <w:iCs/>
        </w:rPr>
        <w:t>LT</w:t>
      </w:r>
      <w:r w:rsidR="003A5E8B" w:rsidRPr="005447D6">
        <w:rPr>
          <w:i/>
          <w:iCs/>
        </w:rPr>
        <w:t>spice</w:t>
      </w:r>
      <w:proofErr w:type="spellEnd"/>
      <w:r w:rsidR="003A5E8B" w:rsidRPr="005447D6">
        <w:rPr>
          <w:i/>
          <w:iCs/>
        </w:rPr>
        <w:t xml:space="preserve"> XVII.</w:t>
      </w:r>
      <w:r w:rsidR="003A5E8B" w:rsidRPr="005447D6">
        <w:t xml:space="preserve"> (Build Oct 13 2019). Mike </w:t>
      </w:r>
      <w:proofErr w:type="spellStart"/>
      <w:r w:rsidR="003A5E8B" w:rsidRPr="005447D6">
        <w:t>Englehardt</w:t>
      </w:r>
      <w:proofErr w:type="spellEnd"/>
      <w:r w:rsidR="003A5E8B" w:rsidRPr="005447D6">
        <w: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D84B13" w:rsidRPr="0074692F" w:rsidRDefault="00D84B13" w:rsidP="008A01C2">
                              <w:pPr>
                                <w:jc w:val="center"/>
                              </w:pPr>
                              <w:r>
                                <w:t>Fig. 14 Linkwitz Transform topology [12][13].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">
                <v:group id="Group 190" o:spid="_x0000_s1308"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86" o:spid="_x0000_s1309"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70" o:spid="_x0000_s1310"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68" o:spid="_x0000_s1311"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0" o:spid="_x0000_s1312" type="#_x0000_t75" style="position:absolute;left:2782;width:51524;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">
                          <v:imagedata r:id="rId29" o:title=""/>
                        </v:shape>
                        <v:shape id="Text Box 163" o:spid="_x0000_s1313" type="#_x0000_t202" style="position:absolute;top:22502;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3843CE5"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8549636" w14:textId="7077F1F4"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6B9E075B" w14:textId="472F88E3"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14:paraId="6A6D5C0A" w14:textId="1CC7E840"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65ACCB5" w14:textId="0D946473"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" filled="f" stroked="f">
                        <v:textbox>
                          <w:txbxContent>
                            <w:p w14:paraId="6AD409F2"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7AE5412F" w14:textId="3E53ED13"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2AADAFE4"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110D4057" w14:textId="53786A3D"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1C2C9B60" w14:textId="77777777"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5FA6D870" w14:textId="518D1A35"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1097C5BF" w14:textId="28A3937C"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6919B28E" w14:textId="629D1B0B"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2D64DF7" w14:textId="287CB7EC" w:rsidR="00D84B13" w:rsidRPr="0045319F" w:rsidRDefault="00D84B13"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6D9087A9" w14:textId="6A6BAA46" w:rsidR="00D84B13" w:rsidRPr="0074692F" w:rsidRDefault="00D84B13" w:rsidP="008A01C2">
                        <w:pPr>
                          <w:jc w:val="center"/>
                        </w:pPr>
                        <w:r>
                          <w:t>Fig. 14 Linkwitz Transform topology [12][13].</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t>B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0.00063</w:t>
      </w:r>
      <w:r w:rsidR="00D165EA">
        <w:rPr>
          <w:rFonts w:ascii="Courier" w:hAnsi="Courier" w:cs="Courier"/>
          <w:color w:val="000000"/>
          <w:sz w:val="20"/>
          <w:szCs w:val="20"/>
        </w:rPr>
        <w:t>;</w:t>
      </w:r>
      <w:proofErr w:type="gramEnd"/>
    </w:p>
    <w:p w14:paraId="2490D969" w14:textId="4DDC981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6.16</w:t>
      </w:r>
      <w:r w:rsidR="00D165EA">
        <w:rPr>
          <w:rFonts w:ascii="Courier" w:hAnsi="Courier" w:cs="Courier"/>
          <w:color w:val="000000"/>
          <w:sz w:val="20"/>
          <w:szCs w:val="20"/>
        </w:rPr>
        <w:t>;</w:t>
      </w:r>
      <w:proofErr w:type="gramEnd"/>
    </w:p>
    <w:p w14:paraId="63F1648A" w14:textId="22C2C97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15.38</w:t>
      </w:r>
      <w:r w:rsidR="00D165EA">
        <w:rPr>
          <w:rFonts w:ascii="Courier" w:hAnsi="Courier" w:cs="Courier"/>
          <w:color w:val="000000"/>
          <w:sz w:val="20"/>
          <w:szCs w:val="20"/>
        </w:rPr>
        <w:t>;</w:t>
      </w:r>
      <w:proofErr w:type="gramEnd"/>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fs = </w:t>
      </w:r>
      <w:proofErr w:type="gramStart"/>
      <w:r w:rsidRPr="00126B8C">
        <w:rPr>
          <w:rFonts w:ascii="Courier" w:hAnsi="Courier" w:cs="Courier"/>
          <w:color w:val="000000"/>
          <w:sz w:val="20"/>
          <w:szCs w:val="20"/>
        </w:rPr>
        <w:t>52.2</w:t>
      </w:r>
      <w:r w:rsidR="00D165EA">
        <w:rPr>
          <w:rFonts w:ascii="Courier" w:hAnsi="Courier" w:cs="Courier"/>
          <w:color w:val="000000"/>
          <w:sz w:val="20"/>
          <w:szCs w:val="20"/>
        </w:rPr>
        <w:t>;</w:t>
      </w:r>
      <w:proofErr w:type="gramEnd"/>
    </w:p>
    <w:p w14:paraId="3CBA0623" w14:textId="1FCF7A9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0.004</w:t>
      </w:r>
      <w:r w:rsidR="00D165EA">
        <w:rPr>
          <w:rFonts w:ascii="Courier" w:hAnsi="Courier" w:cs="Courier"/>
          <w:color w:val="000000"/>
          <w:sz w:val="20"/>
          <w:szCs w:val="20"/>
        </w:rPr>
        <w:t>;</w:t>
      </w:r>
      <w:proofErr w:type="gramEnd"/>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Mms = </w:t>
      </w:r>
      <w:proofErr w:type="gramStart"/>
      <w:r w:rsidRPr="00126B8C">
        <w:rPr>
          <w:rFonts w:ascii="Courier" w:hAnsi="Courier" w:cs="Courier"/>
          <w:color w:val="000000"/>
          <w:sz w:val="20"/>
          <w:szCs w:val="20"/>
        </w:rPr>
        <w:t>0.0148</w:t>
      </w:r>
      <w:r w:rsidR="00D165EA">
        <w:rPr>
          <w:rFonts w:ascii="Courier" w:hAnsi="Courier" w:cs="Courier"/>
          <w:color w:val="000000"/>
          <w:sz w:val="20"/>
          <w:szCs w:val="20"/>
        </w:rPr>
        <w:t>;</w:t>
      </w:r>
      <w:proofErr w:type="gramEnd"/>
    </w:p>
    <w:p w14:paraId="1DEFB0B3" w14:textId="75B2DDF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4</w:t>
      </w:r>
      <w:r w:rsidR="00D165EA">
        <w:rPr>
          <w:rFonts w:ascii="Courier" w:hAnsi="Courier" w:cs="Courier"/>
          <w:color w:val="000000"/>
          <w:sz w:val="20"/>
          <w:szCs w:val="20"/>
        </w:rPr>
        <w:t>;</w:t>
      </w:r>
      <w:proofErr w:type="gramEnd"/>
    </w:p>
    <w:p w14:paraId="0F5A965A" w14:textId="69FAC48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0.012</w:t>
      </w:r>
      <w:r w:rsidR="00D165EA">
        <w:rPr>
          <w:rFonts w:ascii="Courier" w:hAnsi="Courier" w:cs="Courier"/>
          <w:color w:val="000000"/>
          <w:sz w:val="20"/>
          <w:szCs w:val="20"/>
        </w:rPr>
        <w:t>;</w:t>
      </w:r>
      <w:proofErr w:type="gramEnd"/>
    </w:p>
    <w:p w14:paraId="018A7A4D" w14:textId="0F32E1C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0.200</w:t>
      </w:r>
      <w:r w:rsidR="00D165EA">
        <w:rPr>
          <w:rFonts w:ascii="Courier" w:hAnsi="Courier" w:cs="Courier"/>
          <w:color w:val="000000"/>
          <w:sz w:val="20"/>
          <w:szCs w:val="20"/>
        </w:rPr>
        <w:t>;</w:t>
      </w:r>
      <w:proofErr w:type="gramEnd"/>
    </w:p>
    <w:p w14:paraId="388280D7" w14:textId="667770E5"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0.200</w:t>
      </w:r>
      <w:r w:rsidR="00D165EA">
        <w:rPr>
          <w:rFonts w:ascii="Courier" w:hAnsi="Courier" w:cs="Courier"/>
          <w:color w:val="000000"/>
          <w:sz w:val="20"/>
          <w:szCs w:val="20"/>
        </w:rPr>
        <w:t>;</w:t>
      </w:r>
      <w:proofErr w:type="gramEnd"/>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100</w:t>
      </w:r>
      <w:r w:rsidR="00D165EA">
        <w:rPr>
          <w:rFonts w:ascii="Courier" w:hAnsi="Courier" w:cs="Courier"/>
          <w:color w:val="000000"/>
          <w:sz w:val="20"/>
          <w:szCs w:val="20"/>
        </w:rPr>
        <w:t>;</w:t>
      </w:r>
      <w:proofErr w:type="gramEnd"/>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)^2 * </w:t>
      </w:r>
      <w:proofErr w:type="spellStart"/>
      <w:proofErr w:type="gramStart"/>
      <w:r w:rsidRPr="00126B8C">
        <w:rPr>
          <w:rFonts w:ascii="Courier" w:hAnsi="Courier" w:cs="Courier"/>
          <w:color w:val="000000"/>
          <w:sz w:val="20"/>
          <w:szCs w:val="20"/>
        </w:rPr>
        <w:t>Xmax</w:t>
      </w:r>
      <w:proofErr w:type="spellEnd"/>
      <w:r w:rsidR="00D165EA">
        <w:rPr>
          <w:rFonts w:ascii="Courier" w:hAnsi="Courier" w:cs="Courier"/>
          <w:color w:val="000000"/>
          <w:sz w:val="20"/>
          <w:szCs w:val="20"/>
        </w:rPr>
        <w:t>;</w:t>
      </w:r>
      <w:proofErr w:type="gramEnd"/>
    </w:p>
    <w:p w14:paraId="0D471D17" w14:textId="6A3759DF"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w:t>
      </w:r>
      <w:proofErr w:type="gramStart"/>
      <w:r w:rsidRPr="00126B8C">
        <w:rPr>
          <w:rFonts w:ascii="Courier" w:hAnsi="Courier" w:cs="Courier"/>
          <w:color w:val="000000"/>
          <w:sz w:val="20"/>
          <w:szCs w:val="20"/>
        </w:rPr>
        <w:t>above</w:t>
      </w:r>
      <w:proofErr w:type="spellEnd"/>
      <w:r w:rsidR="00D165EA">
        <w:rPr>
          <w:rFonts w:ascii="Courier" w:hAnsi="Courier" w:cs="Courier"/>
          <w:color w:val="000000"/>
          <w:sz w:val="20"/>
          <w:szCs w:val="20"/>
        </w:rPr>
        <w:t>;</w:t>
      </w:r>
      <w:proofErr w:type="gramEnd"/>
    </w:p>
    <w:p w14:paraId="7C33A28A" w14:textId="687FB1E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63EF8842" w14:textId="05D8C85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/sqrt(2))^2 * </w:t>
      </w:r>
      <w:proofErr w:type="spellStart"/>
      <w:r w:rsidRPr="00126B8C">
        <w:rPr>
          <w:rFonts w:ascii="Courier" w:hAnsi="Courier" w:cs="Courier"/>
          <w:color w:val="000000"/>
          <w:sz w:val="20"/>
          <w:szCs w:val="20"/>
        </w:rPr>
        <w:t>Z_</w:t>
      </w:r>
      <w:proofErr w:type="gramStart"/>
      <w:r w:rsidRPr="00126B8C">
        <w:rPr>
          <w:rFonts w:ascii="Courier" w:hAnsi="Courier" w:cs="Courier"/>
          <w:color w:val="000000"/>
          <w:sz w:val="20"/>
          <w:szCs w:val="20"/>
        </w:rPr>
        <w:t>nom</w:t>
      </w:r>
      <w:proofErr w:type="spellEnd"/>
      <w:r w:rsidR="00D165EA">
        <w:rPr>
          <w:rFonts w:ascii="Courier" w:hAnsi="Courier" w:cs="Courier"/>
          <w:color w:val="000000"/>
          <w:sz w:val="20"/>
          <w:szCs w:val="20"/>
        </w:rPr>
        <w:t>;</w:t>
      </w:r>
      <w:proofErr w:type="gramEnd"/>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sqrt(</w:t>
      </w: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5C7ABFAF" w14:textId="3A3C1DF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6C18943B" w14:textId="2F55AD2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req</w:t>
      </w:r>
      <w:proofErr w:type="spellEnd"/>
      <w:r w:rsidR="00D165EA">
        <w:rPr>
          <w:rFonts w:ascii="Courier" w:hAnsi="Courier" w:cs="Courier"/>
          <w:color w:val="000000"/>
          <w:sz w:val="20"/>
          <w:szCs w:val="20"/>
        </w:rPr>
        <w:t>;</w:t>
      </w:r>
      <w:proofErr w:type="gramEnd"/>
    </w:p>
    <w:p w14:paraId="05FB9EB6" w14:textId="04DF60C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21046896" w14:textId="0891201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w:t>
      </w:r>
      <w:proofErr w:type="gramStart"/>
      <w:r w:rsidRPr="00126B8C">
        <w:rPr>
          <w:rFonts w:ascii="Courier" w:hAnsi="Courier" w:cs="Courier"/>
          <w:color w:val="000000"/>
          <w:sz w:val="20"/>
          <w:szCs w:val="20"/>
        </w:rPr>
        <w:t>box</w:t>
      </w:r>
      <w:proofErr w:type="spellEnd"/>
      <w:r w:rsidR="00D165EA">
        <w:rPr>
          <w:rFonts w:ascii="Courier" w:hAnsi="Courier" w:cs="Courier"/>
          <w:color w:val="000000"/>
          <w:sz w:val="20"/>
          <w:szCs w:val="20"/>
        </w:rPr>
        <w:t>;</w:t>
      </w:r>
      <w:proofErr w:type="gramEnd"/>
    </w:p>
    <w:p w14:paraId="71C17611" w14:textId="3F609BA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fs*sqrt(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6E9DF0C6" w14:textId="2ED5EE39"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box</w:t>
      </w:r>
      <w:proofErr w:type="spellEnd"/>
      <w:r w:rsidR="00D165EA">
        <w:rPr>
          <w:rFonts w:ascii="Courier" w:hAnsi="Courier" w:cs="Courier"/>
          <w:color w:val="000000"/>
          <w:sz w:val="20"/>
          <w:szCs w:val="20"/>
        </w:rPr>
        <w:t>;</w:t>
      </w:r>
      <w:proofErr w:type="gramEnd"/>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4E63AEB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4 and 8 ohm loads</w:t>
      </w:r>
    </w:p>
    <w:p w14:paraId="424C0370" w14:textId="1E86111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w:t>
      </w:r>
      <w:proofErr w:type="gramStart"/>
      <w:r w:rsidRPr="00126B8C">
        <w:rPr>
          <w:rFonts w:ascii="Courier" w:hAnsi="Courier" w:cs="Courier"/>
          <w:color w:val="000000"/>
          <w:sz w:val="20"/>
          <w:szCs w:val="20"/>
        </w:rPr>
        <w:t>4</w:t>
      </w:r>
      <w:r w:rsidR="00D165EA">
        <w:rPr>
          <w:rFonts w:ascii="Courier" w:hAnsi="Courier" w:cs="Courier"/>
          <w:color w:val="000000"/>
          <w:sz w:val="20"/>
          <w:szCs w:val="20"/>
        </w:rPr>
        <w:t>;</w:t>
      </w:r>
      <w:proofErr w:type="gramEnd"/>
    </w:p>
    <w:p w14:paraId="792CB09B" w14:textId="184B10ED"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w:t>
      </w:r>
      <w:proofErr w:type="gramStart"/>
      <w:r w:rsidRPr="00126B8C">
        <w:rPr>
          <w:rFonts w:ascii="Courier" w:hAnsi="Courier" w:cs="Courier"/>
          <w:color w:val="000000"/>
          <w:sz w:val="20"/>
          <w:szCs w:val="20"/>
        </w:rPr>
        <w:t>8</w:t>
      </w:r>
      <w:r w:rsidR="00D165EA">
        <w:rPr>
          <w:rFonts w:ascii="Courier" w:hAnsi="Courier" w:cs="Courier"/>
          <w:color w:val="000000"/>
          <w:sz w:val="20"/>
          <w:szCs w:val="20"/>
        </w:rPr>
        <w:t>;</w:t>
      </w:r>
      <w:proofErr w:type="gramEnd"/>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1000</w:t>
      </w:r>
      <w:r w:rsidR="00D165EA">
        <w:rPr>
          <w:rFonts w:ascii="Courier" w:hAnsi="Courier" w:cs="Courier"/>
          <w:color w:val="000000"/>
          <w:sz w:val="20"/>
          <w:szCs w:val="20"/>
        </w:rPr>
        <w:t>;</w:t>
      </w:r>
      <w:proofErr w:type="gramEnd"/>
    </w:p>
    <w:p w14:paraId="025F63E6" w14:textId="12D51EF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20881153" w14:textId="512D142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w:t>
      </w:r>
      <w:proofErr w:type="gramStart"/>
      <w:r w:rsidRPr="00126B8C">
        <w:rPr>
          <w:rFonts w:ascii="Courier" w:hAnsi="Courier" w:cs="Courier"/>
          <w:color w:val="000000"/>
          <w:sz w:val="20"/>
          <w:szCs w:val="20"/>
        </w:rPr>
        <w:t>int</w:t>
      </w:r>
      <w:proofErr w:type="spellEnd"/>
      <w:r w:rsidR="00D165EA">
        <w:rPr>
          <w:rFonts w:ascii="Courier" w:hAnsi="Courier" w:cs="Courier"/>
          <w:color w:val="000000"/>
          <w:sz w:val="20"/>
          <w:szCs w:val="20"/>
        </w:rPr>
        <w:t>;</w:t>
      </w:r>
      <w:proofErr w:type="gramEnd"/>
    </w:p>
    <w:p w14:paraId="1F0D5B6C" w14:textId="496BF8B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1000</w:t>
      </w:r>
      <w:r w:rsidR="00D165EA">
        <w:rPr>
          <w:rFonts w:ascii="Courier" w:hAnsi="Courier" w:cs="Courier"/>
          <w:color w:val="000000"/>
          <w:sz w:val="20"/>
          <w:szCs w:val="20"/>
        </w:rPr>
        <w:t>;</w:t>
      </w:r>
      <w:proofErr w:type="gramEnd"/>
    </w:p>
    <w:p w14:paraId="5E79068A" w14:textId="4E321DD6"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0.012</w:t>
      </w:r>
      <w:r w:rsidR="00D165EA">
        <w:rPr>
          <w:rFonts w:ascii="Courier" w:hAnsi="Courier" w:cs="Courier"/>
          <w:color w:val="000000"/>
          <w:sz w:val="20"/>
          <w:szCs w:val="20"/>
        </w:rPr>
        <w:t>;</w:t>
      </w:r>
      <w:proofErr w:type="gramEnd"/>
    </w:p>
    <w:p w14:paraId="63FCC0D6" w14:textId="2D7165C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w:t>
      </w:r>
      <w:proofErr w:type="gramStart"/>
      <w:r w:rsidRPr="00126B8C">
        <w:rPr>
          <w:rFonts w:ascii="Courier" w:hAnsi="Courier" w:cs="Courier"/>
          <w:color w:val="000000"/>
          <w:sz w:val="20"/>
          <w:szCs w:val="20"/>
        </w:rPr>
        <w:t>thickness</w:t>
      </w:r>
      <w:proofErr w:type="spellEnd"/>
      <w:r w:rsidR="00D165EA">
        <w:rPr>
          <w:rFonts w:ascii="Courier" w:hAnsi="Courier" w:cs="Courier"/>
          <w:color w:val="000000"/>
          <w:sz w:val="20"/>
          <w:szCs w:val="20"/>
        </w:rPr>
        <w:t>;</w:t>
      </w:r>
      <w:proofErr w:type="gramEnd"/>
    </w:p>
    <w:p w14:paraId="727EB060" w14:textId="725AE98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01413C87" w14:textId="24BE80A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3EBBBF04" w14:textId="3B5AEDA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w:t>
      </w:r>
      <w:proofErr w:type="gramStart"/>
      <w:r w:rsidRPr="00126B8C">
        <w:rPr>
          <w:rFonts w:ascii="Courier" w:hAnsi="Courier" w:cs="Courier"/>
          <w:color w:val="000000"/>
          <w:sz w:val="20"/>
          <w:szCs w:val="20"/>
        </w:rPr>
        <w:t>depth</w:t>
      </w:r>
      <w:proofErr w:type="spellEnd"/>
      <w:r w:rsidR="00D165EA">
        <w:rPr>
          <w:rFonts w:ascii="Courier" w:hAnsi="Courier" w:cs="Courier"/>
          <w:color w:val="000000"/>
          <w:sz w:val="20"/>
          <w:szCs w:val="20"/>
        </w:rPr>
        <w:t>;</w:t>
      </w:r>
      <w:proofErr w:type="gramEnd"/>
    </w:p>
    <w:p w14:paraId="439BCA3B" w14:textId="2A5CB94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w:t>
      </w:r>
      <w:proofErr w:type="gramStart"/>
      <w:r w:rsidRPr="00126B8C">
        <w:rPr>
          <w:rFonts w:ascii="Courier" w:hAnsi="Courier" w:cs="Courier"/>
          <w:color w:val="000000"/>
          <w:sz w:val="20"/>
          <w:szCs w:val="20"/>
        </w:rPr>
        <w:t>ext</w:t>
      </w:r>
      <w:proofErr w:type="spellEnd"/>
      <w:r w:rsidR="00D165EA">
        <w:rPr>
          <w:rFonts w:ascii="Courier" w:hAnsi="Courier" w:cs="Courier"/>
          <w:color w:val="000000"/>
          <w:sz w:val="20"/>
          <w:szCs w:val="20"/>
        </w:rPr>
        <w:t>;</w:t>
      </w:r>
      <w:proofErr w:type="gramEnd"/>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77777777" w:rsidR="00D3099F" w:rsidRDefault="00D3099F" w:rsidP="00D9587A">
      <w:pPr>
        <w:spacing w:line="360" w:lineRule="auto"/>
        <w:jc w:val="both"/>
        <w:rPr>
          <w:b/>
          <w:bCs/>
        </w:rPr>
      </w:pPr>
    </w:p>
    <w:p w14:paraId="798758B6" w14:textId="1C4FD507" w:rsidR="00D9587A" w:rsidRDefault="003A6DF8" w:rsidP="00D9587A">
      <w:pPr>
        <w:spacing w:line="360" w:lineRule="auto"/>
        <w:jc w:val="both"/>
        <w:rPr>
          <w:b/>
          <w:bCs/>
        </w:rPr>
      </w:pPr>
      <w:r>
        <w:rPr>
          <w:b/>
          <w:bCs/>
        </w:rPr>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D84B13" w:rsidRPr="0074692F" w:rsidRDefault="00D84B13" w:rsidP="003A214B">
                            <w:pPr>
                              <w:jc w:val="center"/>
                            </w:pPr>
                            <w:r>
                              <w:t xml:space="preserve">Fig. 15 </w:t>
                            </w:r>
                            <w:proofErr w:type="spellStart"/>
                            <w:r>
                              <w:t>LTspice</w:t>
                            </w:r>
                            <w:proofErr w:type="spellEnd"/>
                            <w:r>
                              <w:t xml:space="preserve"> models of unmounted, mounted, mounted and Linkwitz Transformed Pyle PLPW6D, featuring TL074 op-amp SPICE model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" filled="f" stroked="f" strokeweight=".5pt">
                <v:textbox>
                  <w:txbxContent>
                    <w:p w14:paraId="368AD60A" w14:textId="77A784FF" w:rsidR="00D84B13" w:rsidRPr="0074692F" w:rsidRDefault="00D84B13" w:rsidP="003A214B">
                      <w:pPr>
                        <w:jc w:val="center"/>
                      </w:pPr>
                      <w:r>
                        <w:t xml:space="preserve">Fig. 15 </w:t>
                      </w:r>
                      <w:proofErr w:type="spellStart"/>
                      <w:r>
                        <w:t>LTspice</w:t>
                      </w:r>
                      <w:proofErr w:type="spellEnd"/>
                      <w:r>
                        <w:t xml:space="preserve"> models of unmounted, mounted, mounted and Linkwitz Transformed Pyle PLPW6D, featuring TL074 op-amp SPICE model [16].</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5CDB773C" w:rsidR="00C76FCF" w:rsidRDefault="00C76FCF"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31"/>
      <w:footerReference w:type="even" r:id="rId32"/>
      <w:footerReference w:type="default" r:id="rId33"/>
      <w:pgSz w:w="11900" w:h="16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m" w:date="2020-01-18T15:02:00Z" w:initials="S">
    <w:p w14:paraId="0BA013CC" w14:textId="4A0F0D76" w:rsidR="00D84B13" w:rsidRDefault="00D84B13">
      <w:pPr>
        <w:pStyle w:val="CommentText"/>
      </w:pPr>
      <w:r>
        <w:rPr>
          <w:rStyle w:val="CommentReference"/>
        </w:rPr>
        <w:annotationRef/>
      </w:r>
      <w:r>
        <w:t>Audio snob alert</w:t>
      </w:r>
    </w:p>
  </w:comment>
  <w:comment w:id="1" w:author="Sam" w:date="2020-01-18T15:04:00Z" w:initials="S">
    <w:p w14:paraId="3E844D9F" w14:textId="7F1D3B27" w:rsidR="00D84B13" w:rsidRDefault="00D84B13">
      <w:pPr>
        <w:pStyle w:val="CommentText"/>
      </w:pPr>
      <w:r>
        <w:rPr>
          <w:rStyle w:val="CommentReference"/>
        </w:rPr>
        <w:annotationRef/>
      </w:r>
      <w:r>
        <w:t>Is this an oxford comma?</w:t>
      </w:r>
    </w:p>
  </w:comment>
  <w:comment w:id="2" w:author="Sam" w:date="2020-01-18T15:04:00Z" w:initials="S">
    <w:p w14:paraId="1F7350AA" w14:textId="48EA3EC6" w:rsidR="00D84B13" w:rsidRDefault="00D84B13">
      <w:pPr>
        <w:pStyle w:val="CommentText"/>
      </w:pPr>
      <w:r>
        <w:rPr>
          <w:rStyle w:val="CommentReference"/>
        </w:rPr>
        <w:annotationRef/>
      </w:r>
      <w:r>
        <w:t xml:space="preserve">Is this a stretch goal? If </w:t>
      </w:r>
      <w:proofErr w:type="gramStart"/>
      <w:r>
        <w:t>so</w:t>
      </w:r>
      <w:proofErr w:type="gramEnd"/>
      <w:r>
        <w:t xml:space="preserve"> maybe worth putting it in a separate specification section to make it absolutely clear. Remember you are marked against the specification at the end.</w:t>
      </w:r>
    </w:p>
  </w:comment>
  <w:comment w:id="9" w:author="Sam" w:date="2020-01-18T15:07:00Z" w:initials="S">
    <w:p w14:paraId="1F3E5660" w14:textId="4709D4EB" w:rsidR="00D84B13" w:rsidRDefault="00D84B13">
      <w:pPr>
        <w:pStyle w:val="CommentText"/>
      </w:pPr>
      <w:r>
        <w:rPr>
          <w:rStyle w:val="CommentReference"/>
        </w:rPr>
        <w:annotationRef/>
      </w:r>
      <w:r>
        <w:t>Don’t do yourself an injustice, that is still going to be a real achievement. Make is sound as impressive as it is.</w:t>
      </w:r>
    </w:p>
  </w:comment>
  <w:comment w:id="11" w:author="Sam" w:date="2020-01-18T15:08:00Z" w:initials="S">
    <w:p w14:paraId="52B040E7" w14:textId="45B09CB8" w:rsidR="00D84B13" w:rsidRDefault="00D84B13">
      <w:pPr>
        <w:pStyle w:val="CommentText"/>
      </w:pPr>
      <w:r>
        <w:rPr>
          <w:rStyle w:val="CommentReference"/>
        </w:rPr>
        <w:annotationRef/>
      </w:r>
      <w:r>
        <w:t>What do you mean by “better measurable results?” Can you quantify this?</w:t>
      </w:r>
    </w:p>
  </w:comment>
  <w:comment w:id="17" w:author="Sam" w:date="2020-01-18T15:10:00Z" w:initials="S">
    <w:p w14:paraId="5D9C5A81" w14:textId="23DB5E88" w:rsidR="00D84B13" w:rsidRDefault="00D84B13">
      <w:pPr>
        <w:pStyle w:val="CommentText"/>
      </w:pPr>
      <w:r>
        <w:rPr>
          <w:rStyle w:val="CommentReference"/>
        </w:rPr>
        <w:annotationRef/>
      </w:r>
      <w:r>
        <w:t>Your diagrams are very succulent. Are these the word ones or the draw.io ones?</w:t>
      </w:r>
    </w:p>
  </w:comment>
  <w:comment w:id="18" w:author="Sam" w:date="2020-01-18T15:14:00Z" w:initials="S">
    <w:p w14:paraId="1CF0EC7E" w14:textId="5DCF0731" w:rsidR="004633C0" w:rsidRDefault="004633C0">
      <w:pPr>
        <w:pStyle w:val="CommentText"/>
      </w:pPr>
      <w:r>
        <w:rPr>
          <w:rStyle w:val="CommentReference"/>
        </w:rPr>
        <w:annotationRef/>
      </w:r>
      <w:r>
        <w:t xml:space="preserve">This section is a </w:t>
      </w:r>
      <w:proofErr w:type="gramStart"/>
      <w:r>
        <w:t>really nice</w:t>
      </w:r>
      <w:proofErr w:type="gramEnd"/>
      <w:r>
        <w:t xml:space="preserve"> explanation.</w:t>
      </w:r>
    </w:p>
  </w:comment>
  <w:comment w:id="19" w:author="Sam" w:date="2020-01-18T15:16:00Z" w:initials="S">
    <w:p w14:paraId="4BA8140F" w14:textId="4923283A" w:rsidR="002B6256" w:rsidRDefault="002B6256">
      <w:pPr>
        <w:pStyle w:val="CommentText"/>
      </w:pPr>
      <w:r>
        <w:rPr>
          <w:rStyle w:val="CommentReference"/>
        </w:rPr>
        <w:annotationRef/>
      </w:r>
      <w:r>
        <w:t>Not quite sure what you are trying to say here.</w:t>
      </w:r>
    </w:p>
  </w:comment>
  <w:comment w:id="22" w:author="Sam" w:date="2020-01-18T15:15:00Z" w:initials="S">
    <w:p w14:paraId="403E3353" w14:textId="5CEB5851" w:rsidR="002B6256" w:rsidRDefault="002B6256">
      <w:pPr>
        <w:pStyle w:val="CommentText"/>
      </w:pPr>
      <w:r>
        <w:rPr>
          <w:rStyle w:val="CommentReference"/>
        </w:rPr>
        <w:annotationRef/>
      </w:r>
      <w:r>
        <w:t>Do you have any references to back up this section?</w:t>
      </w:r>
    </w:p>
  </w:comment>
  <w:comment w:id="36" w:author="Sam" w:date="2020-01-18T15:57:00Z" w:initials="S">
    <w:p w14:paraId="455BB04B" w14:textId="68326D10" w:rsidR="000E61C6" w:rsidRDefault="000E61C6">
      <w:pPr>
        <w:pStyle w:val="CommentText"/>
      </w:pPr>
      <w:r>
        <w:rPr>
          <w:rStyle w:val="CommentReference"/>
        </w:rPr>
        <w:annotationRef/>
      </w:r>
      <w:r>
        <w:t>To the loudspeaker or from the loudspeaker?</w:t>
      </w:r>
    </w:p>
  </w:comment>
  <w:comment w:id="37" w:author="Sam" w:date="2020-01-18T15:58:00Z" w:initials="S">
    <w:p w14:paraId="0EEBFEA3" w14:textId="5D9303A1" w:rsidR="007B7BD6" w:rsidRDefault="007B7BD6">
      <w:pPr>
        <w:pStyle w:val="CommentText"/>
      </w:pPr>
      <w:r>
        <w:rPr>
          <w:rStyle w:val="CommentReference"/>
        </w:rPr>
        <w:annotationRef/>
      </w:r>
      <w:r>
        <w:t>That must have been hard at school</w:t>
      </w:r>
    </w:p>
  </w:comment>
  <w:comment w:id="46" w:author="Sam" w:date="2020-01-18T16:03:00Z" w:initials="S">
    <w:p w14:paraId="0AF9B1BD" w14:textId="2F30F9E6" w:rsidR="00F244EC" w:rsidRDefault="00F244EC">
      <w:pPr>
        <w:pStyle w:val="CommentText"/>
      </w:pPr>
      <w:r>
        <w:rPr>
          <w:rStyle w:val="CommentReference"/>
        </w:rPr>
        <w:annotationRef/>
      </w:r>
      <w:r>
        <w:t>This is a nice structure and explanation. Easy to follow but not overcrowded with detail.</w:t>
      </w:r>
    </w:p>
  </w:comment>
  <w:comment w:id="47" w:author="Sam" w:date="2020-01-18T16:04:00Z" w:initials="S">
    <w:p w14:paraId="04EFA73A" w14:textId="6AD7DA6F" w:rsidR="00F244EC" w:rsidRDefault="00F244EC">
      <w:pPr>
        <w:pStyle w:val="CommentText"/>
      </w:pPr>
      <w:r>
        <w:rPr>
          <w:rStyle w:val="CommentReference"/>
        </w:rPr>
        <w:annotationRef/>
      </w:r>
      <w:r>
        <w:t>Just a stylistic choice but if you put #(1) after the equation then the equation number will go to the right hand side of the page.</w:t>
      </w:r>
    </w:p>
  </w:comment>
  <w:comment w:id="48" w:author="Sam" w:date="2020-01-18T16:10:00Z" w:initials="S">
    <w:p w14:paraId="4F38163F" w14:textId="6108CC10" w:rsidR="006216B5" w:rsidRDefault="006216B5">
      <w:pPr>
        <w:pStyle w:val="CommentText"/>
      </w:pPr>
      <w:r>
        <w:rPr>
          <w:rStyle w:val="CommentReference"/>
        </w:rPr>
        <w:annotationRef/>
      </w:r>
      <w:r>
        <w:t>Not sure what you mean here, you refer to the same connection twice? Having read again, I assume you mean across each individually and across both at the same time. Could potentially be a little clearer?</w:t>
      </w:r>
    </w:p>
  </w:comment>
  <w:comment w:id="52" w:author="Sam" w:date="2020-01-18T16:15:00Z" w:initials="S">
    <w:p w14:paraId="5F4F951F" w14:textId="0A360CDD" w:rsidR="006216B5" w:rsidRDefault="006216B5">
      <w:pPr>
        <w:pStyle w:val="CommentText"/>
      </w:pPr>
      <w:r>
        <w:rPr>
          <w:rStyle w:val="CommentReference"/>
        </w:rPr>
        <w:annotationRef/>
      </w:r>
      <w:r>
        <w:t>YUMMY</w:t>
      </w:r>
    </w:p>
  </w:comment>
  <w:comment w:id="57" w:author="Sam" w:date="2020-01-18T16:17:00Z" w:initials="S">
    <w:p w14:paraId="30F1B4C4" w14:textId="1157FA31" w:rsidR="006216B5" w:rsidRDefault="006216B5">
      <w:pPr>
        <w:pStyle w:val="CommentText"/>
      </w:pPr>
      <w:r>
        <w:rPr>
          <w:rStyle w:val="CommentReference"/>
        </w:rPr>
        <w:annotationRef/>
      </w:r>
      <w:r>
        <w:t>This is absolutely binging. Looks great! :D</w:t>
      </w:r>
    </w:p>
  </w:comment>
  <w:comment w:id="59" w:author="Sam" w:date="2020-01-18T16:21:00Z" w:initials="S">
    <w:p w14:paraId="09C6C5B7" w14:textId="6471A5E1" w:rsidR="002D32C7" w:rsidRDefault="002D32C7">
      <w:pPr>
        <w:pStyle w:val="CommentText"/>
      </w:pPr>
      <w:r>
        <w:rPr>
          <w:rStyle w:val="CommentReference"/>
        </w:rPr>
        <w:annotationRef/>
      </w:r>
      <w:r>
        <w:t>I think you need to make the text on these larger. It’s quite hard to read at present. Nice and clear other than that though!</w:t>
      </w:r>
    </w:p>
  </w:comment>
  <w:comment w:id="60" w:author="Sam" w:date="2020-01-18T16:22:00Z" w:initials="S">
    <w:p w14:paraId="76F59A7A" w14:textId="2775FDD1" w:rsidR="002D32C7" w:rsidRDefault="002D32C7">
      <w:pPr>
        <w:pStyle w:val="CommentText"/>
      </w:pPr>
      <w:r>
        <w:rPr>
          <w:rStyle w:val="CommentReference"/>
        </w:rPr>
        <w:annotationRef/>
      </w:r>
      <w:r>
        <w:t>Again, text needs to be larger.</w:t>
      </w:r>
    </w:p>
  </w:comment>
  <w:comment w:id="61" w:author="Sam" w:date="2020-01-18T16:23:00Z" w:initials="S">
    <w:p w14:paraId="749706D3" w14:textId="03DBA1A1" w:rsidR="002D32C7" w:rsidRDefault="002D32C7">
      <w:pPr>
        <w:pStyle w:val="CommentText"/>
      </w:pPr>
      <w:r>
        <w:rPr>
          <w:rStyle w:val="CommentReference"/>
        </w:rPr>
        <w:annotationRef/>
      </w:r>
      <w:r>
        <w:t xml:space="preserve">Those are some yummy curves and clearly show the performance improvement. Get that text larger </w:t>
      </w:r>
      <w:proofErr w:type="spellStart"/>
      <w:r>
        <w:t>laddy</w:t>
      </w:r>
      <w:proofErr w:type="spellEnd"/>
      <w:r>
        <w:t>.</w:t>
      </w:r>
    </w:p>
  </w:comment>
  <w:comment w:id="62" w:author="Sam" w:date="2020-01-18T16:23:00Z" w:initials="S">
    <w:p w14:paraId="1BD44E1F" w14:textId="385BCE8A" w:rsidR="002D32C7" w:rsidRDefault="002D32C7">
      <w:pPr>
        <w:pStyle w:val="CommentText"/>
      </w:pPr>
      <w:r>
        <w:rPr>
          <w:rStyle w:val="CommentReference"/>
        </w:rPr>
        <w:annotationRef/>
      </w:r>
      <w:r>
        <w:t>Another nice and clear graph. Get the text larger! I should add try and do that for axes labels, titles and axes numbers.</w:t>
      </w:r>
    </w:p>
  </w:comment>
  <w:comment w:id="63" w:author="Sam" w:date="2020-01-18T16:29:00Z" w:initials="S">
    <w:p w14:paraId="350F6218" w14:textId="71235145" w:rsidR="002D32C7" w:rsidRDefault="002D32C7">
      <w:pPr>
        <w:pStyle w:val="CommentText"/>
      </w:pPr>
      <w:r>
        <w:rPr>
          <w:rStyle w:val="CommentReference"/>
        </w:rPr>
        <w:annotationRef/>
      </w:r>
      <w:r>
        <w:t>What do you mean by this? Risk to the subwoofer physical construction at high frequency?</w:t>
      </w:r>
    </w:p>
  </w:comment>
  <w:comment w:id="64" w:author="Sam" w:date="2020-01-18T16:33:00Z" w:initials="S">
    <w:p w14:paraId="2A9E79B9" w14:textId="5C12C09E" w:rsidR="00D25CDD" w:rsidRDefault="00D25CDD">
      <w:pPr>
        <w:pStyle w:val="CommentText"/>
      </w:pPr>
      <w:r>
        <w:rPr>
          <w:rStyle w:val="CommentReference"/>
        </w:rPr>
        <w:annotationRef/>
      </w:r>
      <w:r>
        <w:t>My only suggestion of improvement would be to try and get some quantitative values and comparisons in here.</w:t>
      </w:r>
    </w:p>
  </w:comment>
  <w:comment w:id="65" w:author="Sam" w:date="2020-01-18T16:32:00Z" w:initials="S">
    <w:p w14:paraId="13F31FB5" w14:textId="0255A4C3" w:rsidR="00D25CDD" w:rsidRDefault="00D25CDD">
      <w:pPr>
        <w:pStyle w:val="CommentText"/>
      </w:pPr>
      <w:r>
        <w:rPr>
          <w:rStyle w:val="CommentReference"/>
        </w:rPr>
        <w:annotationRef/>
      </w:r>
      <w:r>
        <w:t xml:space="preserve">Nicely written discussion section with some </w:t>
      </w:r>
      <w:proofErr w:type="gramStart"/>
      <w:r>
        <w:t>really good</w:t>
      </w:r>
      <w:proofErr w:type="gramEnd"/>
      <w:r>
        <w:t xml:space="preserve">, concisely made points. This should garner you a </w:t>
      </w:r>
      <w:proofErr w:type="gramStart"/>
      <w:r>
        <w:t>really good</w:t>
      </w:r>
      <w:proofErr w:type="gramEnd"/>
      <w:r>
        <w:t xml:space="preserve"> mark.</w:t>
      </w:r>
    </w:p>
  </w:comment>
  <w:comment w:id="66" w:author="Sam" w:date="2020-01-18T16:30:00Z" w:initials="S">
    <w:p w14:paraId="42592349" w14:textId="73E8FB90" w:rsidR="00D25CDD" w:rsidRDefault="00D25CDD">
      <w:pPr>
        <w:pStyle w:val="CommentText"/>
      </w:pPr>
      <w:r>
        <w:rPr>
          <w:rStyle w:val="CommentReference"/>
        </w:rPr>
        <w:annotationRef/>
      </w:r>
      <w:r>
        <w:t>Are you sure about this, spending plenty of time simulating to prove a design on paper isn’t necessarily a bad idea? Remember, you have a whole term to produce practical results as well.</w:t>
      </w:r>
    </w:p>
  </w:comment>
  <w:comment w:id="68" w:author="Sam" w:date="2020-01-18T16:31:00Z" w:initials="S">
    <w:p w14:paraId="183D18B8" w14:textId="3F2F483D" w:rsidR="00D25CDD" w:rsidRDefault="00D25CDD">
      <w:pPr>
        <w:pStyle w:val="CommentText"/>
      </w:pPr>
      <w:r>
        <w:rPr>
          <w:rStyle w:val="CommentReference"/>
        </w:rPr>
        <w:annotationRef/>
      </w:r>
      <w:proofErr w:type="gramStart"/>
      <w:r>
        <w:t>Great idea,</w:t>
      </w:r>
      <w:proofErr w:type="gramEnd"/>
      <w:r>
        <w:t xml:space="preserve"> immediately shows what you have learnt and how it would be improved next time.</w:t>
      </w:r>
    </w:p>
  </w:comment>
  <w:comment w:id="69" w:author="Sam" w:date="2020-01-18T16:34:00Z" w:initials="S">
    <w:p w14:paraId="56744FB4" w14:textId="0A8FDF7A" w:rsidR="00D25CDD" w:rsidRDefault="00D25CDD">
      <w:pPr>
        <w:pStyle w:val="CommentText"/>
      </w:pPr>
      <w:r>
        <w:rPr>
          <w:rStyle w:val="CommentReference"/>
        </w:rPr>
        <w:annotationRef/>
      </w:r>
      <w:r>
        <w:t>Some of the boxes in this diagram are quite hard to see.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A013CC" w15:done="0"/>
  <w15:commentEx w15:paraId="3E844D9F" w15:done="0"/>
  <w15:commentEx w15:paraId="1F7350AA" w15:done="0"/>
  <w15:commentEx w15:paraId="1F3E5660" w15:done="0"/>
  <w15:commentEx w15:paraId="52B040E7" w15:done="0"/>
  <w15:commentEx w15:paraId="5D9C5A81" w15:done="0"/>
  <w15:commentEx w15:paraId="1CF0EC7E" w15:done="0"/>
  <w15:commentEx w15:paraId="4BA8140F" w15:done="0"/>
  <w15:commentEx w15:paraId="403E3353" w15:done="0"/>
  <w15:commentEx w15:paraId="455BB04B" w15:done="0"/>
  <w15:commentEx w15:paraId="0EEBFEA3" w15:done="0"/>
  <w15:commentEx w15:paraId="0AF9B1BD" w15:done="0"/>
  <w15:commentEx w15:paraId="04EFA73A" w15:done="0"/>
  <w15:commentEx w15:paraId="4F38163F" w15:done="0"/>
  <w15:commentEx w15:paraId="5F4F951F" w15:done="0"/>
  <w15:commentEx w15:paraId="30F1B4C4" w15:done="0"/>
  <w15:commentEx w15:paraId="09C6C5B7" w15:done="0"/>
  <w15:commentEx w15:paraId="76F59A7A" w15:done="0"/>
  <w15:commentEx w15:paraId="749706D3" w15:done="0"/>
  <w15:commentEx w15:paraId="1BD44E1F" w15:done="0"/>
  <w15:commentEx w15:paraId="350F6218" w15:done="0"/>
  <w15:commentEx w15:paraId="2A9E79B9" w15:done="0"/>
  <w15:commentEx w15:paraId="13F31FB5" w15:done="0"/>
  <w15:commentEx w15:paraId="42592349" w15:done="0"/>
  <w15:commentEx w15:paraId="183D18B8" w15:done="0"/>
  <w15:commentEx w15:paraId="56744F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A013CC" w16cid:durableId="21CD9C95"/>
  <w16cid:commentId w16cid:paraId="3E844D9F" w16cid:durableId="21CD9CE1"/>
  <w16cid:commentId w16cid:paraId="1F7350AA" w16cid:durableId="21CD9D19"/>
  <w16cid:commentId w16cid:paraId="1F3E5660" w16cid:durableId="21CD9DA5"/>
  <w16cid:commentId w16cid:paraId="52B040E7" w16cid:durableId="21CD9DFE"/>
  <w16cid:commentId w16cid:paraId="5D9C5A81" w16cid:durableId="21CD9E67"/>
  <w16cid:commentId w16cid:paraId="1CF0EC7E" w16cid:durableId="21CD9F3E"/>
  <w16cid:commentId w16cid:paraId="4BA8140F" w16cid:durableId="21CD9FD2"/>
  <w16cid:commentId w16cid:paraId="403E3353" w16cid:durableId="21CD9F8D"/>
  <w16cid:commentId w16cid:paraId="455BB04B" w16cid:durableId="21CDA972"/>
  <w16cid:commentId w16cid:paraId="0EEBFEA3" w16cid:durableId="21CDA9AE"/>
  <w16cid:commentId w16cid:paraId="0AF9B1BD" w16cid:durableId="21CDAAD1"/>
  <w16cid:commentId w16cid:paraId="04EFA73A" w16cid:durableId="21CDAAF9"/>
  <w16cid:commentId w16cid:paraId="4F38163F" w16cid:durableId="21CDAC65"/>
  <w16cid:commentId w16cid:paraId="5F4F951F" w16cid:durableId="21CDAD93"/>
  <w16cid:commentId w16cid:paraId="30F1B4C4" w16cid:durableId="21CDAE2A"/>
  <w16cid:commentId w16cid:paraId="09C6C5B7" w16cid:durableId="21CDAF0F"/>
  <w16cid:commentId w16cid:paraId="76F59A7A" w16cid:durableId="21CDAF52"/>
  <w16cid:commentId w16cid:paraId="749706D3" w16cid:durableId="21CDAF79"/>
  <w16cid:commentId w16cid:paraId="1BD44E1F" w16cid:durableId="21CDAF9D"/>
  <w16cid:commentId w16cid:paraId="350F6218" w16cid:durableId="21CDB0DF"/>
  <w16cid:commentId w16cid:paraId="2A9E79B9" w16cid:durableId="21CDB1CA"/>
  <w16cid:commentId w16cid:paraId="13F31FB5" w16cid:durableId="21CDB198"/>
  <w16cid:commentId w16cid:paraId="42592349" w16cid:durableId="21CDB12B"/>
  <w16cid:commentId w16cid:paraId="183D18B8" w16cid:durableId="21CDB178"/>
  <w16cid:commentId w16cid:paraId="56744FB4" w16cid:durableId="21CDB2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C02B88" w14:textId="77777777" w:rsidR="00CD68E1" w:rsidRDefault="00CD68E1" w:rsidP="00253567">
      <w:r>
        <w:separator/>
      </w:r>
    </w:p>
  </w:endnote>
  <w:endnote w:type="continuationSeparator" w:id="0">
    <w:p w14:paraId="6990DD47" w14:textId="77777777" w:rsidR="00CD68E1" w:rsidRDefault="00CD68E1"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D84B13" w:rsidRDefault="00D84B1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D84B13" w:rsidRDefault="00D84B13"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D84B13" w:rsidRDefault="00D84B1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D84B13" w:rsidRDefault="00D84B13"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C8726" w14:textId="77777777" w:rsidR="00CD68E1" w:rsidRDefault="00CD68E1" w:rsidP="00253567">
      <w:r>
        <w:separator/>
      </w:r>
    </w:p>
  </w:footnote>
  <w:footnote w:type="continuationSeparator" w:id="0">
    <w:p w14:paraId="65F6FB20" w14:textId="77777777" w:rsidR="00CD68E1" w:rsidRDefault="00CD68E1"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D84B13" w:rsidRDefault="00D84B13">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
    <w15:presenceInfo w15:providerId="None" w15:userId="S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1C6"/>
    <w:rsid w:val="000E63EB"/>
    <w:rsid w:val="000E6E88"/>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B28EF"/>
    <w:rsid w:val="002B3995"/>
    <w:rsid w:val="002B45C3"/>
    <w:rsid w:val="002B5B04"/>
    <w:rsid w:val="002B6256"/>
    <w:rsid w:val="002B75E2"/>
    <w:rsid w:val="002C3225"/>
    <w:rsid w:val="002C673A"/>
    <w:rsid w:val="002D32C7"/>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633C0"/>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16B5"/>
    <w:rsid w:val="006252A3"/>
    <w:rsid w:val="006351A3"/>
    <w:rsid w:val="00644F67"/>
    <w:rsid w:val="00647435"/>
    <w:rsid w:val="006515FD"/>
    <w:rsid w:val="006520E3"/>
    <w:rsid w:val="00652BBB"/>
    <w:rsid w:val="00653C88"/>
    <w:rsid w:val="00657A86"/>
    <w:rsid w:val="00665931"/>
    <w:rsid w:val="0067019B"/>
    <w:rsid w:val="00670261"/>
    <w:rsid w:val="00670F3F"/>
    <w:rsid w:val="00675E36"/>
    <w:rsid w:val="006773CC"/>
    <w:rsid w:val="006A268A"/>
    <w:rsid w:val="006B6CA6"/>
    <w:rsid w:val="006C30B0"/>
    <w:rsid w:val="006C49AC"/>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AB2"/>
    <w:rsid w:val="00793F62"/>
    <w:rsid w:val="007944EF"/>
    <w:rsid w:val="00796BC6"/>
    <w:rsid w:val="00797C32"/>
    <w:rsid w:val="007B4D10"/>
    <w:rsid w:val="007B7BD6"/>
    <w:rsid w:val="007B7F92"/>
    <w:rsid w:val="007D60B4"/>
    <w:rsid w:val="007E15BF"/>
    <w:rsid w:val="007E78A3"/>
    <w:rsid w:val="007F0834"/>
    <w:rsid w:val="008030D9"/>
    <w:rsid w:val="00804F83"/>
    <w:rsid w:val="00807A2B"/>
    <w:rsid w:val="008216FA"/>
    <w:rsid w:val="008253E3"/>
    <w:rsid w:val="0084319B"/>
    <w:rsid w:val="00843CE5"/>
    <w:rsid w:val="00860914"/>
    <w:rsid w:val="008777E4"/>
    <w:rsid w:val="00877C3C"/>
    <w:rsid w:val="00882728"/>
    <w:rsid w:val="00890A30"/>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35A1"/>
    <w:rsid w:val="00AE6175"/>
    <w:rsid w:val="00AF2E00"/>
    <w:rsid w:val="00AF538D"/>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42DF"/>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8E1"/>
    <w:rsid w:val="00CD6E5B"/>
    <w:rsid w:val="00CF652A"/>
    <w:rsid w:val="00CF7F38"/>
    <w:rsid w:val="00D05613"/>
    <w:rsid w:val="00D05FA3"/>
    <w:rsid w:val="00D069A2"/>
    <w:rsid w:val="00D14144"/>
    <w:rsid w:val="00D165EA"/>
    <w:rsid w:val="00D25CDD"/>
    <w:rsid w:val="00D25DAD"/>
    <w:rsid w:val="00D279F6"/>
    <w:rsid w:val="00D3099F"/>
    <w:rsid w:val="00D30E1A"/>
    <w:rsid w:val="00D33E70"/>
    <w:rsid w:val="00D4256A"/>
    <w:rsid w:val="00D4770A"/>
    <w:rsid w:val="00D640EA"/>
    <w:rsid w:val="00D700F4"/>
    <w:rsid w:val="00D70CFA"/>
    <w:rsid w:val="00D75388"/>
    <w:rsid w:val="00D774BB"/>
    <w:rsid w:val="00D8421A"/>
    <w:rsid w:val="00D84B13"/>
    <w:rsid w:val="00D855D5"/>
    <w:rsid w:val="00D9587A"/>
    <w:rsid w:val="00DA2CAF"/>
    <w:rsid w:val="00DA4830"/>
    <w:rsid w:val="00DA4FA1"/>
    <w:rsid w:val="00DB4935"/>
    <w:rsid w:val="00DB4C79"/>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E1B0A"/>
    <w:rsid w:val="00EF5CA3"/>
    <w:rsid w:val="00EF6D30"/>
    <w:rsid w:val="00F0006E"/>
    <w:rsid w:val="00F004AA"/>
    <w:rsid w:val="00F02AD0"/>
    <w:rsid w:val="00F05CD0"/>
    <w:rsid w:val="00F05D44"/>
    <w:rsid w:val="00F05F9D"/>
    <w:rsid w:val="00F116E7"/>
    <w:rsid w:val="00F21EF4"/>
    <w:rsid w:val="00F230C8"/>
    <w:rsid w:val="00F2409C"/>
    <w:rsid w:val="00F244E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D0D8D"/>
    <w:rsid w:val="00FD6F04"/>
    <w:rsid w:val="00FD7C1B"/>
    <w:rsid w:val="00FE4E20"/>
    <w:rsid w:val="00FE5D28"/>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 w:type="character" w:styleId="CommentReference">
    <w:name w:val="annotation reference"/>
    <w:basedOn w:val="DefaultParagraphFont"/>
    <w:uiPriority w:val="99"/>
    <w:semiHidden/>
    <w:unhideWhenUsed/>
    <w:rsid w:val="00DB4C79"/>
    <w:rPr>
      <w:sz w:val="16"/>
      <w:szCs w:val="16"/>
    </w:rPr>
  </w:style>
  <w:style w:type="paragraph" w:styleId="CommentText">
    <w:name w:val="annotation text"/>
    <w:basedOn w:val="Normal"/>
    <w:link w:val="CommentTextChar"/>
    <w:uiPriority w:val="99"/>
    <w:semiHidden/>
    <w:unhideWhenUsed/>
    <w:rsid w:val="00DB4C79"/>
    <w:rPr>
      <w:sz w:val="20"/>
      <w:szCs w:val="20"/>
    </w:rPr>
  </w:style>
  <w:style w:type="character" w:customStyle="1" w:styleId="CommentTextChar">
    <w:name w:val="Comment Text Char"/>
    <w:basedOn w:val="DefaultParagraphFont"/>
    <w:link w:val="CommentText"/>
    <w:uiPriority w:val="99"/>
    <w:semiHidden/>
    <w:rsid w:val="00DB4C79"/>
    <w:rPr>
      <w:sz w:val="20"/>
      <w:szCs w:val="20"/>
    </w:rPr>
  </w:style>
  <w:style w:type="paragraph" w:styleId="CommentSubject">
    <w:name w:val="annotation subject"/>
    <w:basedOn w:val="CommentText"/>
    <w:next w:val="CommentText"/>
    <w:link w:val="CommentSubjectChar"/>
    <w:uiPriority w:val="99"/>
    <w:semiHidden/>
    <w:unhideWhenUsed/>
    <w:rsid w:val="00DB4C79"/>
    <w:rPr>
      <w:b/>
      <w:bCs/>
    </w:rPr>
  </w:style>
  <w:style w:type="character" w:customStyle="1" w:styleId="CommentSubjectChar">
    <w:name w:val="Comment Subject Char"/>
    <w:basedOn w:val="CommentTextChar"/>
    <w:link w:val="CommentSubject"/>
    <w:uiPriority w:val="99"/>
    <w:semiHidden/>
    <w:rsid w:val="00DB4C79"/>
    <w:rPr>
      <w:b/>
      <w:bCs/>
      <w:sz w:val="20"/>
      <w:szCs w:val="20"/>
    </w:rPr>
  </w:style>
  <w:style w:type="paragraph" w:styleId="BalloonText">
    <w:name w:val="Balloon Text"/>
    <w:basedOn w:val="Normal"/>
    <w:link w:val="BalloonTextChar"/>
    <w:uiPriority w:val="99"/>
    <w:semiHidden/>
    <w:unhideWhenUsed/>
    <w:rsid w:val="00DB4C7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C7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4918</Words>
  <Characters>28039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Sam</cp:lastModifiedBy>
  <cp:revision>2</cp:revision>
  <cp:lastPrinted>2020-01-06T15:00:00Z</cp:lastPrinted>
  <dcterms:created xsi:type="dcterms:W3CDTF">2020-01-18T16:39:00Z</dcterms:created>
  <dcterms:modified xsi:type="dcterms:W3CDTF">2020-01-18T16:39:00Z</dcterms:modified>
</cp:coreProperties>
</file>